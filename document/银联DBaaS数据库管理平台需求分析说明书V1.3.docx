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0A0"/>
      </w:tblPr>
      <w:tblGrid>
        <w:gridCol w:w="2053"/>
        <w:gridCol w:w="2054"/>
        <w:gridCol w:w="2154"/>
        <w:gridCol w:w="2159"/>
      </w:tblGrid>
      <w:tr w:rsidR="00214C8A" w:rsidTr="00EA693C">
        <w:trPr>
          <w:cantSplit/>
          <w:trHeight w:val="417"/>
        </w:trPr>
        <w:tc>
          <w:tcPr>
            <w:tcW w:w="1219" w:type="pct"/>
            <w:tcBorders>
              <w:top w:val="double" w:sz="6" w:space="0" w:color="000000"/>
              <w:bottom w:val="single" w:sz="6" w:space="0" w:color="000000"/>
            </w:tcBorders>
            <w:shd w:val="clear" w:color="auto" w:fill="C0C0C0"/>
            <w:vAlign w:val="center"/>
          </w:tcPr>
          <w:p w:rsidR="00214C8A" w:rsidRPr="002647D3" w:rsidRDefault="00214C8A" w:rsidP="00EA693C">
            <w:pPr>
              <w:pStyle w:val="a5"/>
            </w:pPr>
            <w:r w:rsidRPr="002647D3">
              <w:rPr>
                <w:rFonts w:hint="eastAsia"/>
              </w:rPr>
              <w:t>文件名称</w:t>
            </w:r>
          </w:p>
        </w:tc>
        <w:tc>
          <w:tcPr>
            <w:tcW w:w="1220" w:type="pct"/>
            <w:vAlign w:val="center"/>
          </w:tcPr>
          <w:p w:rsidR="00214C8A" w:rsidRDefault="00214C8A" w:rsidP="00EA693C">
            <w:pPr>
              <w:pStyle w:val="a5"/>
            </w:pPr>
            <w:r>
              <w:rPr>
                <w:rFonts w:hint="eastAsia"/>
              </w:rPr>
              <w:t>需求规格说明书</w:t>
            </w:r>
          </w:p>
        </w:tc>
        <w:tc>
          <w:tcPr>
            <w:tcW w:w="1279" w:type="pct"/>
            <w:tcBorders>
              <w:top w:val="double" w:sz="6" w:space="0" w:color="000000"/>
              <w:bottom w:val="single" w:sz="6" w:space="0" w:color="000000"/>
            </w:tcBorders>
            <w:shd w:val="clear" w:color="auto" w:fill="C0C0C0"/>
            <w:vAlign w:val="center"/>
          </w:tcPr>
          <w:p w:rsidR="00214C8A" w:rsidRDefault="00214C8A" w:rsidP="00EA693C">
            <w:pPr>
              <w:pStyle w:val="a5"/>
            </w:pPr>
            <w:r>
              <w:rPr>
                <w:rFonts w:hint="eastAsia"/>
              </w:rPr>
              <w:t>密级</w:t>
            </w:r>
          </w:p>
        </w:tc>
        <w:tc>
          <w:tcPr>
            <w:tcW w:w="1282" w:type="pct"/>
            <w:vAlign w:val="center"/>
          </w:tcPr>
          <w:p w:rsidR="00214C8A" w:rsidRPr="002647D3" w:rsidRDefault="00214C8A" w:rsidP="00EA693C">
            <w:pPr>
              <w:pStyle w:val="a5"/>
            </w:pPr>
            <w:r>
              <w:rPr>
                <w:rFonts w:hint="eastAsia"/>
              </w:rPr>
              <w:t>机密</w:t>
            </w:r>
          </w:p>
        </w:tc>
      </w:tr>
      <w:tr w:rsidR="00214C8A" w:rsidTr="00EA693C">
        <w:trPr>
          <w:cantSplit/>
          <w:trHeight w:val="417"/>
        </w:trPr>
        <w:tc>
          <w:tcPr>
            <w:tcW w:w="1219" w:type="pct"/>
            <w:tcBorders>
              <w:top w:val="single" w:sz="6" w:space="0" w:color="000000"/>
              <w:bottom w:val="double" w:sz="6" w:space="0" w:color="000000"/>
            </w:tcBorders>
            <w:shd w:val="clear" w:color="auto" w:fill="C0C0C0"/>
            <w:vAlign w:val="center"/>
          </w:tcPr>
          <w:p w:rsidR="00214C8A" w:rsidRPr="002647D3" w:rsidRDefault="00214C8A" w:rsidP="00EA693C">
            <w:pPr>
              <w:pStyle w:val="a5"/>
            </w:pPr>
            <w:r w:rsidRPr="002647D3">
              <w:rPr>
                <w:rFonts w:hint="eastAsia"/>
              </w:rPr>
              <w:t>现行版本</w:t>
            </w:r>
          </w:p>
        </w:tc>
        <w:tc>
          <w:tcPr>
            <w:tcW w:w="1220" w:type="pct"/>
            <w:vAlign w:val="center"/>
          </w:tcPr>
          <w:p w:rsidR="00214C8A" w:rsidRDefault="001C7F1F" w:rsidP="00EA693C">
            <w:pPr>
              <w:pStyle w:val="a5"/>
            </w:pPr>
            <w:r>
              <w:rPr>
                <w:rFonts w:hint="eastAsia"/>
              </w:rPr>
              <w:t>V1.</w:t>
            </w:r>
            <w:ins w:id="0" w:author="odaaneuva" w:date="2015-11-12T21:40:00Z">
              <w:r w:rsidR="002C51FD">
                <w:t>3</w:t>
              </w:r>
            </w:ins>
            <w:bookmarkStart w:id="1" w:name="_GoBack"/>
            <w:bookmarkEnd w:id="1"/>
            <w:del w:id="2" w:author="odaaneuva" w:date="2015-11-12T21:40:00Z">
              <w:r w:rsidR="006D159F" w:rsidDel="002C51FD">
                <w:rPr>
                  <w:rFonts w:hint="eastAsia"/>
                </w:rPr>
                <w:delText>2</w:delText>
              </w:r>
            </w:del>
          </w:p>
        </w:tc>
        <w:tc>
          <w:tcPr>
            <w:tcW w:w="1279" w:type="pct"/>
            <w:tcBorders>
              <w:top w:val="single" w:sz="6" w:space="0" w:color="000000"/>
              <w:bottom w:val="double" w:sz="6" w:space="0" w:color="000000"/>
            </w:tcBorders>
            <w:shd w:val="clear" w:color="auto" w:fill="C0C0C0"/>
            <w:vAlign w:val="center"/>
          </w:tcPr>
          <w:p w:rsidR="00214C8A" w:rsidRDefault="00214C8A" w:rsidP="00EA693C">
            <w:pPr>
              <w:pStyle w:val="a5"/>
            </w:pPr>
            <w:r>
              <w:rPr>
                <w:rFonts w:hint="eastAsia"/>
              </w:rPr>
              <w:t>记录编号</w:t>
            </w:r>
          </w:p>
        </w:tc>
        <w:tc>
          <w:tcPr>
            <w:tcW w:w="1282" w:type="pct"/>
            <w:vAlign w:val="center"/>
          </w:tcPr>
          <w:p w:rsidR="00214C8A" w:rsidRPr="00206AED" w:rsidRDefault="00214C8A" w:rsidP="00EA693C">
            <w:pPr>
              <w:pStyle w:val="a5"/>
            </w:pPr>
          </w:p>
        </w:tc>
      </w:tr>
    </w:tbl>
    <w:p w:rsidR="00214C8A" w:rsidRDefault="00214C8A" w:rsidP="00214C8A">
      <w:pPr>
        <w:pStyle w:val="a5"/>
      </w:pPr>
    </w:p>
    <w:p w:rsidR="00214C8A" w:rsidRDefault="00214C8A" w:rsidP="00214C8A">
      <w:pPr>
        <w:pStyle w:val="a5"/>
      </w:pPr>
    </w:p>
    <w:p w:rsidR="00214C8A" w:rsidRDefault="00214C8A" w:rsidP="00214C8A">
      <w:pPr>
        <w:pStyle w:val="a6"/>
      </w:pPr>
      <w:bookmarkStart w:id="3" w:name="文档名称"/>
    </w:p>
    <w:p w:rsidR="005C490F" w:rsidRDefault="00214C8A" w:rsidP="00214C8A">
      <w:pPr>
        <w:pStyle w:val="a6"/>
      </w:pPr>
      <w:r>
        <w:rPr>
          <w:rFonts w:hint="eastAsia"/>
        </w:rPr>
        <w:t>中国</w:t>
      </w:r>
      <w:r>
        <w:t>银联</w:t>
      </w:r>
      <w:r w:rsidR="006A0802">
        <w:t>DB</w:t>
      </w:r>
      <w:r>
        <w:t>aaS</w:t>
      </w:r>
      <w:r>
        <w:t>项目</w:t>
      </w:r>
      <w:r>
        <w:rPr>
          <w:rFonts w:hint="eastAsia"/>
        </w:rPr>
        <w:t>需求</w:t>
      </w:r>
      <w:r w:rsidR="00F02EE4">
        <w:rPr>
          <w:rFonts w:hint="eastAsia"/>
        </w:rPr>
        <w:t>分析</w:t>
      </w:r>
      <w:r>
        <w:rPr>
          <w:rFonts w:hint="eastAsia"/>
        </w:rPr>
        <w:t>说明书</w:t>
      </w:r>
      <w:bookmarkEnd w:id="3"/>
    </w:p>
    <w:p w:rsidR="00214C8A" w:rsidRDefault="005C490F" w:rsidP="00214C8A">
      <w:pPr>
        <w:pStyle w:val="a6"/>
      </w:pPr>
      <w:r>
        <w:rPr>
          <w:rFonts w:hint="eastAsia"/>
        </w:rPr>
        <w:t>V1.</w:t>
      </w:r>
      <w:ins w:id="4" w:author="odaaneuva" w:date="2015-11-12T21:40:00Z">
        <w:r w:rsidR="002C51FD">
          <w:t>3</w:t>
        </w:r>
      </w:ins>
      <w:del w:id="5" w:author="odaaneuva" w:date="2015-11-12T21:40:00Z">
        <w:r w:rsidDel="002C51FD">
          <w:rPr>
            <w:rFonts w:hint="eastAsia"/>
          </w:rPr>
          <w:delText>2</w:delText>
        </w:r>
      </w:del>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5"/>
      </w:pPr>
    </w:p>
    <w:p w:rsidR="00214C8A" w:rsidRDefault="00214C8A" w:rsidP="00214C8A">
      <w:pPr>
        <w:pStyle w:val="a7"/>
      </w:pPr>
    </w:p>
    <w:p w:rsidR="00214C8A" w:rsidRDefault="00214C8A" w:rsidP="00214C8A">
      <w:pPr>
        <w:pStyle w:val="a7"/>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53"/>
        <w:gridCol w:w="2841"/>
        <w:gridCol w:w="1159"/>
        <w:gridCol w:w="2369"/>
      </w:tblGrid>
      <w:tr w:rsidR="00214C8A" w:rsidTr="00EA693C">
        <w:trPr>
          <w:trHeight w:val="396"/>
          <w:jc w:val="center"/>
        </w:trPr>
        <w:tc>
          <w:tcPr>
            <w:tcW w:w="1263" w:type="pct"/>
            <w:shd w:val="clear" w:color="auto" w:fill="C0C0C0"/>
            <w:vAlign w:val="center"/>
          </w:tcPr>
          <w:p w:rsidR="00214C8A" w:rsidRDefault="00214C8A" w:rsidP="00EA693C">
            <w:pPr>
              <w:pStyle w:val="a5"/>
            </w:pPr>
            <w:r>
              <w:rPr>
                <w:rFonts w:hint="eastAsia"/>
              </w:rPr>
              <w:t>项目名称</w:t>
            </w:r>
          </w:p>
        </w:tc>
        <w:tc>
          <w:tcPr>
            <w:tcW w:w="1667" w:type="pct"/>
            <w:vAlign w:val="center"/>
          </w:tcPr>
          <w:p w:rsidR="00214C8A" w:rsidRDefault="00214C8A" w:rsidP="00EA693C">
            <w:pPr>
              <w:pStyle w:val="a5"/>
              <w:rPr>
                <w:color w:val="C0C0C0"/>
              </w:rPr>
            </w:pPr>
          </w:p>
        </w:tc>
        <w:tc>
          <w:tcPr>
            <w:tcW w:w="680" w:type="pct"/>
            <w:shd w:val="clear" w:color="auto" w:fill="C0C0C0"/>
            <w:vAlign w:val="center"/>
          </w:tcPr>
          <w:p w:rsidR="00214C8A" w:rsidRDefault="00214C8A" w:rsidP="00EA693C">
            <w:pPr>
              <w:pStyle w:val="a5"/>
            </w:pPr>
            <w:r>
              <w:rPr>
                <w:rFonts w:hint="eastAsia"/>
              </w:rPr>
              <w:t>拟　制</w:t>
            </w:r>
          </w:p>
        </w:tc>
        <w:tc>
          <w:tcPr>
            <w:tcW w:w="1390" w:type="pct"/>
            <w:vAlign w:val="center"/>
          </w:tcPr>
          <w:p w:rsidR="00214C8A" w:rsidRDefault="00214C8A" w:rsidP="00EA693C">
            <w:pPr>
              <w:pStyle w:val="a5"/>
              <w:rPr>
                <w:color w:val="C0C0C0"/>
              </w:rPr>
            </w:pPr>
          </w:p>
        </w:tc>
      </w:tr>
      <w:tr w:rsidR="00214C8A" w:rsidTr="00EA693C">
        <w:trPr>
          <w:trHeight w:val="415"/>
          <w:jc w:val="center"/>
        </w:trPr>
        <w:tc>
          <w:tcPr>
            <w:tcW w:w="1263" w:type="pct"/>
            <w:shd w:val="clear" w:color="auto" w:fill="C0C0C0"/>
            <w:vAlign w:val="center"/>
          </w:tcPr>
          <w:p w:rsidR="00214C8A" w:rsidRDefault="00214C8A" w:rsidP="00EA693C">
            <w:pPr>
              <w:pStyle w:val="a5"/>
            </w:pPr>
            <w:r>
              <w:rPr>
                <w:rFonts w:hint="eastAsia"/>
              </w:rPr>
              <w:t>发布单位</w:t>
            </w:r>
          </w:p>
        </w:tc>
        <w:tc>
          <w:tcPr>
            <w:tcW w:w="1667" w:type="pct"/>
            <w:vAlign w:val="center"/>
          </w:tcPr>
          <w:p w:rsidR="00214C8A" w:rsidRDefault="00214C8A" w:rsidP="00EA693C">
            <w:pPr>
              <w:pStyle w:val="a5"/>
            </w:pPr>
          </w:p>
        </w:tc>
        <w:tc>
          <w:tcPr>
            <w:tcW w:w="680" w:type="pct"/>
            <w:shd w:val="clear" w:color="auto" w:fill="C0C0C0"/>
            <w:vAlign w:val="center"/>
          </w:tcPr>
          <w:p w:rsidR="00214C8A" w:rsidRDefault="00214C8A" w:rsidP="00EA693C">
            <w:pPr>
              <w:pStyle w:val="a5"/>
            </w:pPr>
            <w:r>
              <w:rPr>
                <w:rFonts w:hint="eastAsia"/>
              </w:rPr>
              <w:t>发布日期</w:t>
            </w:r>
          </w:p>
        </w:tc>
        <w:tc>
          <w:tcPr>
            <w:tcW w:w="1390" w:type="pct"/>
            <w:vAlign w:val="center"/>
          </w:tcPr>
          <w:p w:rsidR="00214C8A" w:rsidRDefault="00214C8A" w:rsidP="00EA693C">
            <w:pPr>
              <w:pStyle w:val="a5"/>
            </w:pPr>
          </w:p>
        </w:tc>
      </w:tr>
      <w:tr w:rsidR="00214C8A" w:rsidTr="00EA693C">
        <w:trPr>
          <w:trHeight w:val="408"/>
          <w:jc w:val="center"/>
        </w:trPr>
        <w:tc>
          <w:tcPr>
            <w:tcW w:w="1263" w:type="pct"/>
            <w:shd w:val="clear" w:color="auto" w:fill="C0C0C0"/>
            <w:vAlign w:val="center"/>
          </w:tcPr>
          <w:p w:rsidR="00214C8A" w:rsidRDefault="00214C8A" w:rsidP="00EA693C">
            <w:pPr>
              <w:pStyle w:val="a5"/>
            </w:pPr>
            <w:r>
              <w:rPr>
                <w:rFonts w:hint="eastAsia"/>
              </w:rPr>
              <w:t>审　核</w:t>
            </w:r>
          </w:p>
        </w:tc>
        <w:tc>
          <w:tcPr>
            <w:tcW w:w="1667" w:type="pct"/>
            <w:vAlign w:val="center"/>
          </w:tcPr>
          <w:p w:rsidR="00214C8A" w:rsidRDefault="00214C8A" w:rsidP="00EA693C">
            <w:pPr>
              <w:pStyle w:val="a5"/>
            </w:pPr>
          </w:p>
        </w:tc>
        <w:tc>
          <w:tcPr>
            <w:tcW w:w="680" w:type="pct"/>
            <w:shd w:val="clear" w:color="auto" w:fill="C0C0C0"/>
            <w:vAlign w:val="center"/>
          </w:tcPr>
          <w:p w:rsidR="00214C8A" w:rsidRDefault="00214C8A" w:rsidP="00EA693C">
            <w:pPr>
              <w:pStyle w:val="a5"/>
            </w:pPr>
            <w:r>
              <w:rPr>
                <w:rFonts w:hint="eastAsia"/>
              </w:rPr>
              <w:t>批　准</w:t>
            </w:r>
          </w:p>
        </w:tc>
        <w:tc>
          <w:tcPr>
            <w:tcW w:w="1390" w:type="pct"/>
            <w:vAlign w:val="center"/>
          </w:tcPr>
          <w:p w:rsidR="00214C8A" w:rsidRDefault="00214C8A" w:rsidP="00EA693C">
            <w:pPr>
              <w:pStyle w:val="a5"/>
            </w:pPr>
          </w:p>
        </w:tc>
      </w:tr>
    </w:tbl>
    <w:p w:rsidR="00214C8A" w:rsidRDefault="00214C8A" w:rsidP="00214C8A">
      <w:pPr>
        <w:pStyle w:val="a5"/>
      </w:pPr>
    </w:p>
    <w:p w:rsidR="00214C8A" w:rsidRDefault="00214C8A" w:rsidP="00214C8A">
      <w:pPr>
        <w:pStyle w:val="a5"/>
      </w:pPr>
    </w:p>
    <w:p w:rsidR="00214C8A" w:rsidRDefault="00214C8A" w:rsidP="00505E73">
      <w:pPr>
        <w:keepNext/>
        <w:keepLines/>
        <w:spacing w:before="260" w:after="260" w:line="415" w:lineRule="auto"/>
        <w:rPr>
          <w:rFonts w:ascii="华文中宋" w:eastAsia="华文中宋" w:hAnsi="华文中宋"/>
          <w:bCs/>
          <w:sz w:val="32"/>
          <w:szCs w:val="32"/>
        </w:rPr>
      </w:pPr>
    </w:p>
    <w:p w:rsidR="00214C8A" w:rsidRDefault="00214C8A">
      <w:pPr>
        <w:widowControl/>
        <w:jc w:val="left"/>
        <w:rPr>
          <w:rFonts w:ascii="华文中宋" w:eastAsia="华文中宋" w:hAnsi="华文中宋"/>
          <w:bCs/>
          <w:sz w:val="32"/>
          <w:szCs w:val="32"/>
        </w:rPr>
      </w:pPr>
      <w:r>
        <w:rPr>
          <w:rFonts w:ascii="华文中宋" w:eastAsia="华文中宋" w:hAnsi="华文中宋"/>
          <w:bCs/>
          <w:sz w:val="32"/>
          <w:szCs w:val="32"/>
        </w:rPr>
        <w:br w:type="page"/>
      </w:r>
    </w:p>
    <w:sdt>
      <w:sdtPr>
        <w:rPr>
          <w:rFonts w:ascii="Times New Roman" w:eastAsia="MS Gothic" w:hAnsi="Times New Roman" w:cs="Times New Roman"/>
          <w:color w:val="auto"/>
          <w:kern w:val="2"/>
          <w:sz w:val="21"/>
          <w:szCs w:val="21"/>
          <w:lang w:val="zh-CN"/>
        </w:rPr>
        <w:id w:val="-2049821560"/>
        <w:docPartObj>
          <w:docPartGallery w:val="Table of Contents"/>
          <w:docPartUnique/>
        </w:docPartObj>
      </w:sdtPr>
      <w:sdtEndPr>
        <w:rPr>
          <w:b/>
          <w:bCs/>
        </w:rPr>
      </w:sdtEndPr>
      <w:sdtContent>
        <w:p w:rsidR="00807FCF" w:rsidRDefault="00807FCF">
          <w:pPr>
            <w:pStyle w:val="TOC"/>
          </w:pPr>
          <w:r>
            <w:rPr>
              <w:lang w:val="zh-CN"/>
            </w:rPr>
            <w:t>目录</w:t>
          </w:r>
        </w:p>
        <w:p w:rsidR="00491B1D" w:rsidRDefault="00C33498">
          <w:pPr>
            <w:pStyle w:val="10"/>
            <w:tabs>
              <w:tab w:val="right" w:leader="dot" w:pos="8296"/>
            </w:tabs>
            <w:rPr>
              <w:rFonts w:asciiTheme="minorHAnsi" w:eastAsiaTheme="minorEastAsia" w:hAnsiTheme="minorHAnsi" w:cstheme="minorBidi"/>
              <w:noProof/>
              <w:szCs w:val="22"/>
            </w:rPr>
          </w:pPr>
          <w:r w:rsidRPr="00C33498">
            <w:fldChar w:fldCharType="begin"/>
          </w:r>
          <w:r w:rsidR="00807FCF">
            <w:instrText xml:space="preserve"> TOC \o "1-3" \h \z \u </w:instrText>
          </w:r>
          <w:r w:rsidRPr="00C33498">
            <w:fldChar w:fldCharType="separate"/>
          </w:r>
          <w:hyperlink w:anchor="_Toc432757518" w:history="1">
            <w:r w:rsidR="00491B1D" w:rsidRPr="00752F3A">
              <w:rPr>
                <w:rStyle w:val="a8"/>
                <w:rFonts w:ascii="黑体" w:eastAsia="黑体" w:hAnsi="黑体" w:hint="eastAsia"/>
                <w:b/>
                <w:bCs/>
                <w:noProof/>
              </w:rPr>
              <w:t>一、简介</w:t>
            </w:r>
            <w:r w:rsidR="00491B1D">
              <w:rPr>
                <w:noProof/>
                <w:webHidden/>
              </w:rPr>
              <w:tab/>
            </w:r>
            <w:r>
              <w:rPr>
                <w:noProof/>
                <w:webHidden/>
              </w:rPr>
              <w:fldChar w:fldCharType="begin"/>
            </w:r>
            <w:r w:rsidR="00491B1D">
              <w:rPr>
                <w:noProof/>
                <w:webHidden/>
              </w:rPr>
              <w:instrText xml:space="preserve"> PAGEREF _Toc432757518 \h </w:instrText>
            </w:r>
            <w:r>
              <w:rPr>
                <w:noProof/>
                <w:webHidden/>
              </w:rPr>
            </w:r>
            <w:r>
              <w:rPr>
                <w:noProof/>
                <w:webHidden/>
              </w:rPr>
              <w:fldChar w:fldCharType="separate"/>
            </w:r>
            <w:r w:rsidR="00491B1D">
              <w:rPr>
                <w:noProof/>
                <w:webHidden/>
              </w:rPr>
              <w:t>4</w:t>
            </w:r>
            <w:r>
              <w:rPr>
                <w:noProof/>
                <w:webHidden/>
              </w:rPr>
              <w:fldChar w:fldCharType="end"/>
            </w:r>
          </w:hyperlink>
        </w:p>
        <w:p w:rsidR="00491B1D" w:rsidRDefault="00C33498">
          <w:pPr>
            <w:pStyle w:val="2"/>
            <w:tabs>
              <w:tab w:val="left" w:pos="1260"/>
              <w:tab w:val="right" w:leader="dot" w:pos="8296"/>
            </w:tabs>
            <w:rPr>
              <w:rFonts w:asciiTheme="minorHAnsi" w:eastAsiaTheme="minorEastAsia" w:hAnsiTheme="minorHAnsi" w:cstheme="minorBidi"/>
              <w:noProof/>
              <w:szCs w:val="22"/>
            </w:rPr>
          </w:pPr>
          <w:hyperlink w:anchor="_Toc432757519" w:history="1">
            <w:r w:rsidR="00491B1D" w:rsidRPr="00752F3A">
              <w:rPr>
                <w:rStyle w:val="a8"/>
                <w:rFonts w:asciiTheme="majorEastAsia" w:eastAsiaTheme="majorEastAsia" w:hAnsiTheme="majorEastAsia"/>
                <w:b/>
                <w:bCs/>
                <w:noProof/>
                <w:kern w:val="0"/>
                <w:lang/>
              </w:rPr>
              <w:t>1.1.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lang/>
              </w:rPr>
              <w:t>目的</w:t>
            </w:r>
            <w:r w:rsidR="00491B1D">
              <w:rPr>
                <w:noProof/>
                <w:webHidden/>
              </w:rPr>
              <w:tab/>
            </w:r>
            <w:r>
              <w:rPr>
                <w:noProof/>
                <w:webHidden/>
              </w:rPr>
              <w:fldChar w:fldCharType="begin"/>
            </w:r>
            <w:r w:rsidR="00491B1D">
              <w:rPr>
                <w:noProof/>
                <w:webHidden/>
              </w:rPr>
              <w:instrText xml:space="preserve"> PAGEREF _Toc432757519 \h </w:instrText>
            </w:r>
            <w:r>
              <w:rPr>
                <w:noProof/>
                <w:webHidden/>
              </w:rPr>
            </w:r>
            <w:r>
              <w:rPr>
                <w:noProof/>
                <w:webHidden/>
              </w:rPr>
              <w:fldChar w:fldCharType="separate"/>
            </w:r>
            <w:r w:rsidR="00491B1D">
              <w:rPr>
                <w:noProof/>
                <w:webHidden/>
              </w:rPr>
              <w:t>4</w:t>
            </w:r>
            <w:r>
              <w:rPr>
                <w:noProof/>
                <w:webHidden/>
              </w:rPr>
              <w:fldChar w:fldCharType="end"/>
            </w:r>
          </w:hyperlink>
        </w:p>
        <w:p w:rsidR="00491B1D" w:rsidRDefault="00C33498">
          <w:pPr>
            <w:pStyle w:val="2"/>
            <w:tabs>
              <w:tab w:val="left" w:pos="1260"/>
              <w:tab w:val="right" w:leader="dot" w:pos="8296"/>
            </w:tabs>
            <w:rPr>
              <w:rFonts w:asciiTheme="minorHAnsi" w:eastAsiaTheme="minorEastAsia" w:hAnsiTheme="minorHAnsi" w:cstheme="minorBidi"/>
              <w:noProof/>
              <w:szCs w:val="22"/>
            </w:rPr>
          </w:pPr>
          <w:hyperlink w:anchor="_Toc432757520" w:history="1">
            <w:r w:rsidR="00491B1D" w:rsidRPr="00752F3A">
              <w:rPr>
                <w:rStyle w:val="a8"/>
                <w:rFonts w:asciiTheme="majorEastAsia" w:eastAsiaTheme="majorEastAsia" w:hAnsiTheme="majorEastAsia"/>
                <w:b/>
                <w:bCs/>
                <w:noProof/>
                <w:kern w:val="0"/>
                <w:lang/>
              </w:rPr>
              <w:t>1.2.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lang/>
              </w:rPr>
              <w:t>读者对象与范围</w:t>
            </w:r>
            <w:r w:rsidR="00491B1D">
              <w:rPr>
                <w:noProof/>
                <w:webHidden/>
              </w:rPr>
              <w:tab/>
            </w:r>
            <w:r>
              <w:rPr>
                <w:noProof/>
                <w:webHidden/>
              </w:rPr>
              <w:fldChar w:fldCharType="begin"/>
            </w:r>
            <w:r w:rsidR="00491B1D">
              <w:rPr>
                <w:noProof/>
                <w:webHidden/>
              </w:rPr>
              <w:instrText xml:space="preserve"> PAGEREF _Toc432757520 \h </w:instrText>
            </w:r>
            <w:r>
              <w:rPr>
                <w:noProof/>
                <w:webHidden/>
              </w:rPr>
            </w:r>
            <w:r>
              <w:rPr>
                <w:noProof/>
                <w:webHidden/>
              </w:rPr>
              <w:fldChar w:fldCharType="separate"/>
            </w:r>
            <w:r w:rsidR="00491B1D">
              <w:rPr>
                <w:noProof/>
                <w:webHidden/>
              </w:rPr>
              <w:t>4</w:t>
            </w:r>
            <w:r>
              <w:rPr>
                <w:noProof/>
                <w:webHidden/>
              </w:rPr>
              <w:fldChar w:fldCharType="end"/>
            </w:r>
          </w:hyperlink>
        </w:p>
        <w:p w:rsidR="00491B1D" w:rsidRDefault="00C33498">
          <w:pPr>
            <w:pStyle w:val="2"/>
            <w:tabs>
              <w:tab w:val="left" w:pos="1260"/>
              <w:tab w:val="right" w:leader="dot" w:pos="8296"/>
            </w:tabs>
            <w:rPr>
              <w:rFonts w:asciiTheme="minorHAnsi" w:eastAsiaTheme="minorEastAsia" w:hAnsiTheme="minorHAnsi" w:cstheme="minorBidi"/>
              <w:noProof/>
              <w:szCs w:val="22"/>
            </w:rPr>
          </w:pPr>
          <w:hyperlink w:anchor="_Toc432757521" w:history="1">
            <w:r w:rsidR="00491B1D" w:rsidRPr="00752F3A">
              <w:rPr>
                <w:rStyle w:val="a8"/>
                <w:rFonts w:asciiTheme="majorEastAsia" w:eastAsiaTheme="majorEastAsia" w:hAnsiTheme="majorEastAsia"/>
                <w:b/>
                <w:bCs/>
                <w:noProof/>
                <w:kern w:val="0"/>
                <w:lang/>
              </w:rPr>
              <w:t>1.3.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lang/>
              </w:rPr>
              <w:t>术语和缩略语</w:t>
            </w:r>
            <w:r w:rsidR="00491B1D">
              <w:rPr>
                <w:noProof/>
                <w:webHidden/>
              </w:rPr>
              <w:tab/>
            </w:r>
            <w:r>
              <w:rPr>
                <w:noProof/>
                <w:webHidden/>
              </w:rPr>
              <w:fldChar w:fldCharType="begin"/>
            </w:r>
            <w:r w:rsidR="00491B1D">
              <w:rPr>
                <w:noProof/>
                <w:webHidden/>
              </w:rPr>
              <w:instrText xml:space="preserve"> PAGEREF _Toc432757521 \h </w:instrText>
            </w:r>
            <w:r>
              <w:rPr>
                <w:noProof/>
                <w:webHidden/>
              </w:rPr>
            </w:r>
            <w:r>
              <w:rPr>
                <w:noProof/>
                <w:webHidden/>
              </w:rPr>
              <w:fldChar w:fldCharType="separate"/>
            </w:r>
            <w:r w:rsidR="00491B1D">
              <w:rPr>
                <w:noProof/>
                <w:webHidden/>
              </w:rPr>
              <w:t>4</w:t>
            </w:r>
            <w:r>
              <w:rPr>
                <w:noProof/>
                <w:webHidden/>
              </w:rPr>
              <w:fldChar w:fldCharType="end"/>
            </w:r>
          </w:hyperlink>
        </w:p>
        <w:p w:rsidR="00491B1D" w:rsidRDefault="00C33498">
          <w:pPr>
            <w:pStyle w:val="10"/>
            <w:tabs>
              <w:tab w:val="right" w:leader="dot" w:pos="8296"/>
            </w:tabs>
            <w:rPr>
              <w:rFonts w:asciiTheme="minorHAnsi" w:eastAsiaTheme="minorEastAsia" w:hAnsiTheme="minorHAnsi" w:cstheme="minorBidi"/>
              <w:noProof/>
              <w:szCs w:val="22"/>
            </w:rPr>
          </w:pPr>
          <w:hyperlink w:anchor="_Toc432757522" w:history="1">
            <w:r w:rsidR="00491B1D" w:rsidRPr="00752F3A">
              <w:rPr>
                <w:rStyle w:val="a8"/>
                <w:rFonts w:ascii="黑体" w:eastAsia="黑体" w:hAnsi="黑体" w:hint="eastAsia"/>
                <w:b/>
                <w:bCs/>
                <w:noProof/>
              </w:rPr>
              <w:t>二、需求概述</w:t>
            </w:r>
            <w:r w:rsidR="00491B1D">
              <w:rPr>
                <w:noProof/>
                <w:webHidden/>
              </w:rPr>
              <w:tab/>
            </w:r>
            <w:r>
              <w:rPr>
                <w:noProof/>
                <w:webHidden/>
              </w:rPr>
              <w:fldChar w:fldCharType="begin"/>
            </w:r>
            <w:r w:rsidR="00491B1D">
              <w:rPr>
                <w:noProof/>
                <w:webHidden/>
              </w:rPr>
              <w:instrText xml:space="preserve"> PAGEREF _Toc432757522 \h </w:instrText>
            </w:r>
            <w:r>
              <w:rPr>
                <w:noProof/>
                <w:webHidden/>
              </w:rPr>
            </w:r>
            <w:r>
              <w:rPr>
                <w:noProof/>
                <w:webHidden/>
              </w:rPr>
              <w:fldChar w:fldCharType="separate"/>
            </w:r>
            <w:r w:rsidR="00491B1D">
              <w:rPr>
                <w:noProof/>
                <w:webHidden/>
              </w:rPr>
              <w:t>6</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23" w:history="1">
            <w:r w:rsidR="00491B1D" w:rsidRPr="00752F3A">
              <w:rPr>
                <w:rStyle w:val="a8"/>
                <w:rFonts w:ascii="宋体" w:eastAsia="宋体" w:hAnsi="宋体"/>
                <w:b/>
                <w:bCs/>
                <w:noProof/>
                <w:kern w:val="0"/>
                <w:lang/>
              </w:rPr>
              <w:t>2.1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cs="微软雅黑" w:hint="eastAsia"/>
                <w:b/>
                <w:bCs/>
                <w:noProof/>
                <w:kern w:val="0"/>
                <w:lang/>
              </w:rPr>
              <w:t>总</w:t>
            </w:r>
            <w:r w:rsidR="00491B1D" w:rsidRPr="00752F3A">
              <w:rPr>
                <w:rStyle w:val="a8"/>
                <w:rFonts w:asciiTheme="majorEastAsia" w:eastAsiaTheme="majorEastAsia" w:hAnsiTheme="majorEastAsia" w:cs="MS Gothic" w:hint="eastAsia"/>
                <w:b/>
                <w:bCs/>
                <w:noProof/>
                <w:kern w:val="0"/>
                <w:lang/>
              </w:rPr>
              <w:t>体要求</w:t>
            </w:r>
            <w:r w:rsidR="00491B1D">
              <w:rPr>
                <w:noProof/>
                <w:webHidden/>
              </w:rPr>
              <w:tab/>
            </w:r>
            <w:r>
              <w:rPr>
                <w:noProof/>
                <w:webHidden/>
              </w:rPr>
              <w:fldChar w:fldCharType="begin"/>
            </w:r>
            <w:r w:rsidR="00491B1D">
              <w:rPr>
                <w:noProof/>
                <w:webHidden/>
              </w:rPr>
              <w:instrText xml:space="preserve"> PAGEREF _Toc432757523 \h </w:instrText>
            </w:r>
            <w:r>
              <w:rPr>
                <w:noProof/>
                <w:webHidden/>
              </w:rPr>
            </w:r>
            <w:r>
              <w:rPr>
                <w:noProof/>
                <w:webHidden/>
              </w:rPr>
              <w:fldChar w:fldCharType="separate"/>
            </w:r>
            <w:r w:rsidR="00491B1D">
              <w:rPr>
                <w:noProof/>
                <w:webHidden/>
              </w:rPr>
              <w:t>6</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24" w:history="1">
            <w:r w:rsidR="00491B1D" w:rsidRPr="00752F3A">
              <w:rPr>
                <w:rStyle w:val="a8"/>
                <w:rFonts w:ascii="宋体" w:eastAsia="宋体" w:hAnsi="宋体" w:cs="微软雅黑"/>
                <w:b/>
                <w:bCs/>
                <w:noProof/>
                <w:kern w:val="0"/>
                <w:lang/>
              </w:rPr>
              <w:t>2.2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cs="微软雅黑" w:hint="eastAsia"/>
                <w:b/>
                <w:bCs/>
                <w:noProof/>
                <w:kern w:val="0"/>
                <w:lang/>
              </w:rPr>
              <w:t>系统架构说明</w:t>
            </w:r>
            <w:r w:rsidR="00491B1D">
              <w:rPr>
                <w:noProof/>
                <w:webHidden/>
              </w:rPr>
              <w:tab/>
            </w:r>
            <w:r>
              <w:rPr>
                <w:noProof/>
                <w:webHidden/>
              </w:rPr>
              <w:fldChar w:fldCharType="begin"/>
            </w:r>
            <w:r w:rsidR="00491B1D">
              <w:rPr>
                <w:noProof/>
                <w:webHidden/>
              </w:rPr>
              <w:instrText xml:space="preserve"> PAGEREF _Toc432757524 \h </w:instrText>
            </w:r>
            <w:r>
              <w:rPr>
                <w:noProof/>
                <w:webHidden/>
              </w:rPr>
            </w:r>
            <w:r>
              <w:rPr>
                <w:noProof/>
                <w:webHidden/>
              </w:rPr>
              <w:fldChar w:fldCharType="separate"/>
            </w:r>
            <w:r w:rsidR="00491B1D">
              <w:rPr>
                <w:noProof/>
                <w:webHidden/>
              </w:rPr>
              <w:t>6</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25" w:history="1">
            <w:r w:rsidR="00491B1D" w:rsidRPr="00752F3A">
              <w:rPr>
                <w:rStyle w:val="a8"/>
                <w:rFonts w:ascii="宋体" w:eastAsia="宋体" w:hAnsi="宋体" w:cs="微软雅黑"/>
                <w:b/>
                <w:bCs/>
                <w:noProof/>
                <w:kern w:val="0"/>
                <w:lang/>
              </w:rPr>
              <w:t>2.3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cs="微软雅黑" w:hint="eastAsia"/>
                <w:b/>
                <w:bCs/>
                <w:noProof/>
                <w:kern w:val="0"/>
                <w:lang/>
              </w:rPr>
              <w:t>条件与约束</w:t>
            </w:r>
            <w:r w:rsidR="00491B1D">
              <w:rPr>
                <w:noProof/>
                <w:webHidden/>
              </w:rPr>
              <w:tab/>
            </w:r>
            <w:r>
              <w:rPr>
                <w:noProof/>
                <w:webHidden/>
              </w:rPr>
              <w:fldChar w:fldCharType="begin"/>
            </w:r>
            <w:r w:rsidR="00491B1D">
              <w:rPr>
                <w:noProof/>
                <w:webHidden/>
              </w:rPr>
              <w:instrText xml:space="preserve"> PAGEREF _Toc432757525 \h </w:instrText>
            </w:r>
            <w:r>
              <w:rPr>
                <w:noProof/>
                <w:webHidden/>
              </w:rPr>
            </w:r>
            <w:r>
              <w:rPr>
                <w:noProof/>
                <w:webHidden/>
              </w:rPr>
              <w:fldChar w:fldCharType="separate"/>
            </w:r>
            <w:r w:rsidR="00491B1D">
              <w:rPr>
                <w:noProof/>
                <w:webHidden/>
              </w:rPr>
              <w:t>12</w:t>
            </w:r>
            <w:r>
              <w:rPr>
                <w:noProof/>
                <w:webHidden/>
              </w:rPr>
              <w:fldChar w:fldCharType="end"/>
            </w:r>
          </w:hyperlink>
        </w:p>
        <w:p w:rsidR="00491B1D" w:rsidRDefault="00C33498">
          <w:pPr>
            <w:pStyle w:val="10"/>
            <w:tabs>
              <w:tab w:val="right" w:leader="dot" w:pos="8296"/>
            </w:tabs>
            <w:rPr>
              <w:rFonts w:asciiTheme="minorHAnsi" w:eastAsiaTheme="minorEastAsia" w:hAnsiTheme="minorHAnsi" w:cstheme="minorBidi"/>
              <w:noProof/>
              <w:szCs w:val="22"/>
            </w:rPr>
          </w:pPr>
          <w:hyperlink w:anchor="_Toc432757526" w:history="1">
            <w:r w:rsidR="00491B1D" w:rsidRPr="00752F3A">
              <w:rPr>
                <w:rStyle w:val="a8"/>
                <w:rFonts w:ascii="黑体" w:eastAsia="黑体" w:hAnsi="黑体" w:hint="eastAsia"/>
                <w:b/>
                <w:bCs/>
                <w:noProof/>
              </w:rPr>
              <w:t>三、功能需求</w:t>
            </w:r>
            <w:r w:rsidR="00491B1D">
              <w:rPr>
                <w:noProof/>
                <w:webHidden/>
              </w:rPr>
              <w:tab/>
            </w:r>
            <w:r>
              <w:rPr>
                <w:noProof/>
                <w:webHidden/>
              </w:rPr>
              <w:fldChar w:fldCharType="begin"/>
            </w:r>
            <w:r w:rsidR="00491B1D">
              <w:rPr>
                <w:noProof/>
                <w:webHidden/>
              </w:rPr>
              <w:instrText xml:space="preserve"> PAGEREF _Toc432757526 \h </w:instrText>
            </w:r>
            <w:r>
              <w:rPr>
                <w:noProof/>
                <w:webHidden/>
              </w:rPr>
            </w:r>
            <w:r>
              <w:rPr>
                <w:noProof/>
                <w:webHidden/>
              </w:rPr>
              <w:fldChar w:fldCharType="separate"/>
            </w:r>
            <w:r w:rsidR="00491B1D">
              <w:rPr>
                <w:noProof/>
                <w:webHidden/>
              </w:rPr>
              <w:t>13</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27" w:history="1">
            <w:r w:rsidR="00491B1D" w:rsidRPr="00752F3A">
              <w:rPr>
                <w:rStyle w:val="a8"/>
                <w:rFonts w:ascii="宋体" w:eastAsia="宋体" w:hAnsi="宋体"/>
                <w:b/>
                <w:bCs/>
                <w:noProof/>
                <w:kern w:val="0"/>
                <w:lang/>
              </w:rPr>
              <w:t>3.1</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资</w:t>
            </w:r>
            <w:r w:rsidR="00491B1D" w:rsidRPr="00752F3A">
              <w:rPr>
                <w:rStyle w:val="a8"/>
                <w:rFonts w:ascii="MS Gothic" w:eastAsia="宋体" w:hAnsi="MS Gothic" w:cs="MS Gothic" w:hint="eastAsia"/>
                <w:b/>
                <w:bCs/>
                <w:noProof/>
                <w:kern w:val="0"/>
                <w:lang/>
              </w:rPr>
              <w:t>源管理</w:t>
            </w:r>
            <w:r w:rsidR="00491B1D">
              <w:rPr>
                <w:noProof/>
                <w:webHidden/>
              </w:rPr>
              <w:tab/>
            </w:r>
            <w:r>
              <w:rPr>
                <w:noProof/>
                <w:webHidden/>
              </w:rPr>
              <w:fldChar w:fldCharType="begin"/>
            </w:r>
            <w:r w:rsidR="00491B1D">
              <w:rPr>
                <w:noProof/>
                <w:webHidden/>
              </w:rPr>
              <w:instrText xml:space="preserve"> PAGEREF _Toc432757527 \h </w:instrText>
            </w:r>
            <w:r>
              <w:rPr>
                <w:noProof/>
                <w:webHidden/>
              </w:rPr>
            </w:r>
            <w:r>
              <w:rPr>
                <w:noProof/>
                <w:webHidden/>
              </w:rPr>
              <w:fldChar w:fldCharType="separate"/>
            </w:r>
            <w:r w:rsidR="00491B1D">
              <w:rPr>
                <w:noProof/>
                <w:webHidden/>
              </w:rPr>
              <w:t>13</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28" w:history="1">
            <w:r w:rsidR="00491B1D" w:rsidRPr="00752F3A">
              <w:rPr>
                <w:rStyle w:val="a8"/>
                <w:rFonts w:ascii="Calibri Light" w:eastAsia="宋体" w:hAnsi="Calibri Light"/>
                <w:b/>
                <w:bCs/>
                <w:noProof/>
                <w:kern w:val="0"/>
              </w:rPr>
              <w:t>3.1.1</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hint="eastAsia"/>
                <w:b/>
                <w:bCs/>
                <w:noProof/>
                <w:kern w:val="0"/>
              </w:rPr>
              <w:t>站点管理</w:t>
            </w:r>
            <w:r w:rsidR="00491B1D">
              <w:rPr>
                <w:noProof/>
                <w:webHidden/>
              </w:rPr>
              <w:tab/>
            </w:r>
            <w:r>
              <w:rPr>
                <w:noProof/>
                <w:webHidden/>
              </w:rPr>
              <w:fldChar w:fldCharType="begin"/>
            </w:r>
            <w:r w:rsidR="00491B1D">
              <w:rPr>
                <w:noProof/>
                <w:webHidden/>
              </w:rPr>
              <w:instrText xml:space="preserve"> PAGEREF _Toc432757528 \h </w:instrText>
            </w:r>
            <w:r>
              <w:rPr>
                <w:noProof/>
                <w:webHidden/>
              </w:rPr>
            </w:r>
            <w:r>
              <w:rPr>
                <w:noProof/>
                <w:webHidden/>
              </w:rPr>
              <w:fldChar w:fldCharType="separate"/>
            </w:r>
            <w:r w:rsidR="00491B1D">
              <w:rPr>
                <w:noProof/>
                <w:webHidden/>
              </w:rPr>
              <w:t>13</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29" w:history="1">
            <w:r w:rsidR="00491B1D" w:rsidRPr="00752F3A">
              <w:rPr>
                <w:rStyle w:val="a8"/>
                <w:rFonts w:ascii="Calibri Light" w:eastAsia="宋体" w:hAnsi="Calibri Light"/>
                <w:b/>
                <w:bCs/>
                <w:noProof/>
                <w:kern w:val="0"/>
              </w:rPr>
              <w:t>3.1.2</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hint="eastAsia"/>
                <w:b/>
                <w:bCs/>
                <w:noProof/>
                <w:kern w:val="0"/>
              </w:rPr>
              <w:t>集群管理</w:t>
            </w:r>
            <w:r w:rsidR="00491B1D">
              <w:rPr>
                <w:noProof/>
                <w:webHidden/>
              </w:rPr>
              <w:tab/>
            </w:r>
            <w:r>
              <w:rPr>
                <w:noProof/>
                <w:webHidden/>
              </w:rPr>
              <w:fldChar w:fldCharType="begin"/>
            </w:r>
            <w:r w:rsidR="00491B1D">
              <w:rPr>
                <w:noProof/>
                <w:webHidden/>
              </w:rPr>
              <w:instrText xml:space="preserve"> PAGEREF _Toc432757529 \h </w:instrText>
            </w:r>
            <w:r>
              <w:rPr>
                <w:noProof/>
                <w:webHidden/>
              </w:rPr>
            </w:r>
            <w:r>
              <w:rPr>
                <w:noProof/>
                <w:webHidden/>
              </w:rPr>
              <w:fldChar w:fldCharType="separate"/>
            </w:r>
            <w:r w:rsidR="00491B1D">
              <w:rPr>
                <w:noProof/>
                <w:webHidden/>
              </w:rPr>
              <w:t>14</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30" w:history="1">
            <w:r w:rsidR="00491B1D" w:rsidRPr="00752F3A">
              <w:rPr>
                <w:rStyle w:val="a8"/>
                <w:rFonts w:ascii="Calibri Light" w:eastAsia="宋体" w:hAnsi="Calibri Light"/>
                <w:b/>
                <w:bCs/>
                <w:noProof/>
                <w:kern w:val="0"/>
              </w:rPr>
              <w:t>3.1.3</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hint="eastAsia"/>
                <w:b/>
                <w:bCs/>
                <w:noProof/>
                <w:kern w:val="0"/>
              </w:rPr>
              <w:t>物理机资源管理</w:t>
            </w:r>
            <w:r w:rsidR="00491B1D">
              <w:rPr>
                <w:noProof/>
                <w:webHidden/>
              </w:rPr>
              <w:tab/>
            </w:r>
            <w:r>
              <w:rPr>
                <w:noProof/>
                <w:webHidden/>
              </w:rPr>
              <w:fldChar w:fldCharType="begin"/>
            </w:r>
            <w:r w:rsidR="00491B1D">
              <w:rPr>
                <w:noProof/>
                <w:webHidden/>
              </w:rPr>
              <w:instrText xml:space="preserve"> PAGEREF _Toc432757530 \h </w:instrText>
            </w:r>
            <w:r>
              <w:rPr>
                <w:noProof/>
                <w:webHidden/>
              </w:rPr>
            </w:r>
            <w:r>
              <w:rPr>
                <w:noProof/>
                <w:webHidden/>
              </w:rPr>
              <w:fldChar w:fldCharType="separate"/>
            </w:r>
            <w:r w:rsidR="00491B1D">
              <w:rPr>
                <w:noProof/>
                <w:webHidden/>
              </w:rPr>
              <w:t>15</w:t>
            </w:r>
            <w:r>
              <w:rPr>
                <w:noProof/>
                <w:webHidden/>
              </w:rPr>
              <w:fldChar w:fldCharType="end"/>
            </w:r>
          </w:hyperlink>
        </w:p>
        <w:p w:rsidR="00491B1D" w:rsidRDefault="00C33498">
          <w:pPr>
            <w:pStyle w:val="3"/>
            <w:tabs>
              <w:tab w:val="left" w:pos="1470"/>
              <w:tab w:val="right" w:leader="dot" w:pos="8296"/>
            </w:tabs>
            <w:rPr>
              <w:rFonts w:asciiTheme="minorHAnsi" w:eastAsiaTheme="minorEastAsia" w:hAnsiTheme="minorHAnsi" w:cstheme="minorBidi"/>
              <w:noProof/>
              <w:szCs w:val="22"/>
            </w:rPr>
          </w:pPr>
          <w:hyperlink w:anchor="_Toc432757531" w:history="1">
            <w:r w:rsidR="00491B1D" w:rsidRPr="00752F3A">
              <w:rPr>
                <w:rStyle w:val="a8"/>
                <w:rFonts w:ascii="Calibri Light" w:eastAsia="宋体" w:hAnsi="Calibri Light"/>
                <w:b/>
                <w:bCs/>
                <w:noProof/>
                <w:kern w:val="0"/>
              </w:rPr>
              <w:t>3.1.4</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b/>
                <w:bCs/>
                <w:noProof/>
                <w:kern w:val="0"/>
              </w:rPr>
              <w:t xml:space="preserve">IP </w:t>
            </w:r>
            <w:r w:rsidR="00491B1D" w:rsidRPr="00752F3A">
              <w:rPr>
                <w:rStyle w:val="a8"/>
                <w:rFonts w:ascii="Calibri Light" w:eastAsia="宋体" w:hAnsi="Calibri Light" w:hint="eastAsia"/>
                <w:b/>
                <w:bCs/>
                <w:noProof/>
                <w:kern w:val="0"/>
              </w:rPr>
              <w:t>网段管理</w:t>
            </w:r>
            <w:r w:rsidR="00491B1D">
              <w:rPr>
                <w:noProof/>
                <w:webHidden/>
              </w:rPr>
              <w:tab/>
            </w:r>
            <w:r>
              <w:rPr>
                <w:noProof/>
                <w:webHidden/>
              </w:rPr>
              <w:fldChar w:fldCharType="begin"/>
            </w:r>
            <w:r w:rsidR="00491B1D">
              <w:rPr>
                <w:noProof/>
                <w:webHidden/>
              </w:rPr>
              <w:instrText xml:space="preserve"> PAGEREF _Toc432757531 \h </w:instrText>
            </w:r>
            <w:r>
              <w:rPr>
                <w:noProof/>
                <w:webHidden/>
              </w:rPr>
            </w:r>
            <w:r>
              <w:rPr>
                <w:noProof/>
                <w:webHidden/>
              </w:rPr>
              <w:fldChar w:fldCharType="separate"/>
            </w:r>
            <w:r w:rsidR="00491B1D">
              <w:rPr>
                <w:noProof/>
                <w:webHidden/>
              </w:rPr>
              <w:t>17</w:t>
            </w:r>
            <w:r>
              <w:rPr>
                <w:noProof/>
                <w:webHidden/>
              </w:rPr>
              <w:fldChar w:fldCharType="end"/>
            </w:r>
          </w:hyperlink>
        </w:p>
        <w:p w:rsidR="00491B1D" w:rsidRDefault="00C33498">
          <w:pPr>
            <w:pStyle w:val="3"/>
            <w:tabs>
              <w:tab w:val="left" w:pos="1470"/>
              <w:tab w:val="right" w:leader="dot" w:pos="8296"/>
            </w:tabs>
            <w:rPr>
              <w:rFonts w:asciiTheme="minorHAnsi" w:eastAsiaTheme="minorEastAsia" w:hAnsiTheme="minorHAnsi" w:cstheme="minorBidi"/>
              <w:noProof/>
              <w:szCs w:val="22"/>
            </w:rPr>
          </w:pPr>
          <w:hyperlink w:anchor="_Toc432757532" w:history="1">
            <w:r w:rsidR="00491B1D" w:rsidRPr="00752F3A">
              <w:rPr>
                <w:rStyle w:val="a8"/>
                <w:rFonts w:ascii="Calibri Light" w:eastAsia="宋体" w:hAnsi="Calibri Light"/>
                <w:b/>
                <w:bCs/>
                <w:noProof/>
                <w:kern w:val="0"/>
              </w:rPr>
              <w:t>3.1.5</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b/>
                <w:bCs/>
                <w:noProof/>
                <w:kern w:val="0"/>
              </w:rPr>
              <w:t>SAN</w:t>
            </w:r>
            <w:r w:rsidR="00491B1D" w:rsidRPr="00752F3A">
              <w:rPr>
                <w:rStyle w:val="a8"/>
                <w:rFonts w:ascii="Calibri Light" w:eastAsia="宋体" w:hAnsi="Calibri Light" w:hint="eastAsia"/>
                <w:b/>
                <w:bCs/>
                <w:noProof/>
                <w:kern w:val="0"/>
              </w:rPr>
              <w:t>存储资源管理</w:t>
            </w:r>
            <w:r w:rsidR="00491B1D">
              <w:rPr>
                <w:noProof/>
                <w:webHidden/>
              </w:rPr>
              <w:tab/>
            </w:r>
            <w:r>
              <w:rPr>
                <w:noProof/>
                <w:webHidden/>
              </w:rPr>
              <w:fldChar w:fldCharType="begin"/>
            </w:r>
            <w:r w:rsidR="00491B1D">
              <w:rPr>
                <w:noProof/>
                <w:webHidden/>
              </w:rPr>
              <w:instrText xml:space="preserve"> PAGEREF _Toc432757532 \h </w:instrText>
            </w:r>
            <w:r>
              <w:rPr>
                <w:noProof/>
                <w:webHidden/>
              </w:rPr>
            </w:r>
            <w:r>
              <w:rPr>
                <w:noProof/>
                <w:webHidden/>
              </w:rPr>
              <w:fldChar w:fldCharType="separate"/>
            </w:r>
            <w:r w:rsidR="00491B1D">
              <w:rPr>
                <w:noProof/>
                <w:webHidden/>
              </w:rPr>
              <w:t>19</w:t>
            </w:r>
            <w:r>
              <w:rPr>
                <w:noProof/>
                <w:webHidden/>
              </w:rPr>
              <w:fldChar w:fldCharType="end"/>
            </w:r>
          </w:hyperlink>
        </w:p>
        <w:p w:rsidR="00491B1D" w:rsidRDefault="00C33498">
          <w:pPr>
            <w:pStyle w:val="3"/>
            <w:tabs>
              <w:tab w:val="left" w:pos="1470"/>
              <w:tab w:val="right" w:leader="dot" w:pos="8296"/>
            </w:tabs>
            <w:rPr>
              <w:rFonts w:asciiTheme="minorHAnsi" w:eastAsiaTheme="minorEastAsia" w:hAnsiTheme="minorHAnsi" w:cstheme="minorBidi"/>
              <w:noProof/>
              <w:szCs w:val="22"/>
            </w:rPr>
          </w:pPr>
          <w:hyperlink w:anchor="_Toc432757533" w:history="1">
            <w:r w:rsidR="00491B1D" w:rsidRPr="00752F3A">
              <w:rPr>
                <w:rStyle w:val="a8"/>
                <w:rFonts w:ascii="Calibri Light" w:eastAsia="宋体" w:hAnsi="Calibri Light"/>
                <w:b/>
                <w:bCs/>
                <w:noProof/>
                <w:kern w:val="0"/>
              </w:rPr>
              <w:t>3.1.6</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b/>
                <w:bCs/>
                <w:noProof/>
                <w:kern w:val="0"/>
              </w:rPr>
              <w:t xml:space="preserve">NAS </w:t>
            </w:r>
            <w:r w:rsidR="00491B1D" w:rsidRPr="00752F3A">
              <w:rPr>
                <w:rStyle w:val="a8"/>
                <w:rFonts w:ascii="Calibri Light" w:eastAsia="宋体" w:hAnsi="Calibri Light" w:hint="eastAsia"/>
                <w:b/>
                <w:bCs/>
                <w:noProof/>
                <w:kern w:val="0"/>
              </w:rPr>
              <w:t>共享存储资源管理</w:t>
            </w:r>
            <w:r w:rsidR="00491B1D">
              <w:rPr>
                <w:noProof/>
                <w:webHidden/>
              </w:rPr>
              <w:tab/>
            </w:r>
            <w:r>
              <w:rPr>
                <w:noProof/>
                <w:webHidden/>
              </w:rPr>
              <w:fldChar w:fldCharType="begin"/>
            </w:r>
            <w:r w:rsidR="00491B1D">
              <w:rPr>
                <w:noProof/>
                <w:webHidden/>
              </w:rPr>
              <w:instrText xml:space="preserve"> PAGEREF _Toc432757533 \h </w:instrText>
            </w:r>
            <w:r>
              <w:rPr>
                <w:noProof/>
                <w:webHidden/>
              </w:rPr>
            </w:r>
            <w:r>
              <w:rPr>
                <w:noProof/>
                <w:webHidden/>
              </w:rPr>
              <w:fldChar w:fldCharType="separate"/>
            </w:r>
            <w:r w:rsidR="00491B1D">
              <w:rPr>
                <w:noProof/>
                <w:webHidden/>
              </w:rPr>
              <w:t>21</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34" w:history="1">
            <w:r w:rsidR="00491B1D" w:rsidRPr="00752F3A">
              <w:rPr>
                <w:rStyle w:val="a8"/>
                <w:rFonts w:ascii="Calibri Light" w:eastAsia="宋体" w:hAnsi="Calibri Light"/>
                <w:b/>
                <w:bCs/>
                <w:noProof/>
                <w:kern w:val="0"/>
              </w:rPr>
              <w:t>3.1.7</w:t>
            </w:r>
            <w:r w:rsidR="00491B1D">
              <w:rPr>
                <w:rFonts w:asciiTheme="minorHAnsi" w:eastAsiaTheme="minorEastAsia" w:hAnsiTheme="minorHAnsi" w:cstheme="minorBidi"/>
                <w:noProof/>
                <w:szCs w:val="22"/>
              </w:rPr>
              <w:tab/>
            </w:r>
            <w:r w:rsidR="00491B1D" w:rsidRPr="00752F3A">
              <w:rPr>
                <w:rStyle w:val="a8"/>
                <w:rFonts w:ascii="Calibri Light" w:eastAsia="宋体" w:hAnsi="Calibri Light" w:hint="eastAsia"/>
                <w:b/>
                <w:bCs/>
                <w:noProof/>
                <w:kern w:val="0"/>
              </w:rPr>
              <w:t>软件介质资源管理</w:t>
            </w:r>
            <w:r w:rsidR="00491B1D">
              <w:rPr>
                <w:noProof/>
                <w:webHidden/>
              </w:rPr>
              <w:tab/>
            </w:r>
            <w:r>
              <w:rPr>
                <w:noProof/>
                <w:webHidden/>
              </w:rPr>
              <w:fldChar w:fldCharType="begin"/>
            </w:r>
            <w:r w:rsidR="00491B1D">
              <w:rPr>
                <w:noProof/>
                <w:webHidden/>
              </w:rPr>
              <w:instrText xml:space="preserve"> PAGEREF _Toc432757534 \h </w:instrText>
            </w:r>
            <w:r>
              <w:rPr>
                <w:noProof/>
                <w:webHidden/>
              </w:rPr>
            </w:r>
            <w:r>
              <w:rPr>
                <w:noProof/>
                <w:webHidden/>
              </w:rPr>
              <w:fldChar w:fldCharType="separate"/>
            </w:r>
            <w:r w:rsidR="00491B1D">
              <w:rPr>
                <w:noProof/>
                <w:webHidden/>
              </w:rPr>
              <w:t>22</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35" w:history="1">
            <w:r w:rsidR="00491B1D" w:rsidRPr="00752F3A">
              <w:rPr>
                <w:rStyle w:val="a8"/>
                <w:rFonts w:ascii="宋体" w:eastAsia="宋体" w:hAnsi="宋体" w:cs="微软雅黑"/>
                <w:b/>
                <w:bCs/>
                <w:noProof/>
                <w:kern w:val="0"/>
                <w:lang/>
              </w:rPr>
              <w:t>3.2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cs="微软雅黑"/>
                <w:b/>
                <w:bCs/>
                <w:noProof/>
                <w:kern w:val="0"/>
                <w:lang/>
              </w:rPr>
              <w:t>DBaaS</w:t>
            </w:r>
            <w:r w:rsidR="00491B1D" w:rsidRPr="00752F3A">
              <w:rPr>
                <w:rStyle w:val="a8"/>
                <w:rFonts w:asciiTheme="majorEastAsia" w:eastAsiaTheme="majorEastAsia" w:hAnsiTheme="majorEastAsia" w:cs="微软雅黑" w:hint="eastAsia"/>
                <w:b/>
                <w:bCs/>
                <w:noProof/>
                <w:kern w:val="0"/>
                <w:lang/>
              </w:rPr>
              <w:t>实例管理</w:t>
            </w:r>
            <w:r w:rsidR="00491B1D">
              <w:rPr>
                <w:noProof/>
                <w:webHidden/>
              </w:rPr>
              <w:tab/>
            </w:r>
            <w:r>
              <w:rPr>
                <w:noProof/>
                <w:webHidden/>
              </w:rPr>
              <w:fldChar w:fldCharType="begin"/>
            </w:r>
            <w:r w:rsidR="00491B1D">
              <w:rPr>
                <w:noProof/>
                <w:webHidden/>
              </w:rPr>
              <w:instrText xml:space="preserve"> PAGEREF _Toc432757535 \h </w:instrText>
            </w:r>
            <w:r>
              <w:rPr>
                <w:noProof/>
                <w:webHidden/>
              </w:rPr>
            </w:r>
            <w:r>
              <w:rPr>
                <w:noProof/>
                <w:webHidden/>
              </w:rPr>
              <w:fldChar w:fldCharType="separate"/>
            </w:r>
            <w:r w:rsidR="00491B1D">
              <w:rPr>
                <w:noProof/>
                <w:webHidden/>
              </w:rPr>
              <w:t>23</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36" w:history="1">
            <w:r w:rsidR="00491B1D" w:rsidRPr="00752F3A">
              <w:rPr>
                <w:rStyle w:val="a8"/>
                <w:rFonts w:ascii="宋体" w:eastAsia="宋体" w:hAnsi="宋体"/>
                <w:b/>
                <w:bCs/>
                <w:noProof/>
                <w:kern w:val="0"/>
              </w:rPr>
              <w:t>3.2.1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实例申请</w:t>
            </w:r>
            <w:r w:rsidR="00491B1D">
              <w:rPr>
                <w:noProof/>
                <w:webHidden/>
              </w:rPr>
              <w:tab/>
            </w:r>
            <w:r>
              <w:rPr>
                <w:noProof/>
                <w:webHidden/>
              </w:rPr>
              <w:fldChar w:fldCharType="begin"/>
            </w:r>
            <w:r w:rsidR="00491B1D">
              <w:rPr>
                <w:noProof/>
                <w:webHidden/>
              </w:rPr>
              <w:instrText xml:space="preserve"> PAGEREF _Toc432757536 \h </w:instrText>
            </w:r>
            <w:r>
              <w:rPr>
                <w:noProof/>
                <w:webHidden/>
              </w:rPr>
            </w:r>
            <w:r>
              <w:rPr>
                <w:noProof/>
                <w:webHidden/>
              </w:rPr>
              <w:fldChar w:fldCharType="separate"/>
            </w:r>
            <w:r w:rsidR="00491B1D">
              <w:rPr>
                <w:noProof/>
                <w:webHidden/>
              </w:rPr>
              <w:t>25</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37" w:history="1">
            <w:r w:rsidR="00491B1D" w:rsidRPr="00752F3A">
              <w:rPr>
                <w:rStyle w:val="a8"/>
                <w:rFonts w:ascii="宋体" w:eastAsia="宋体" w:hAnsi="宋体"/>
                <w:b/>
                <w:bCs/>
                <w:noProof/>
                <w:kern w:val="0"/>
              </w:rPr>
              <w:t>3.2.2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实例的启停</w:t>
            </w:r>
            <w:r w:rsidR="00491B1D">
              <w:rPr>
                <w:noProof/>
                <w:webHidden/>
              </w:rPr>
              <w:tab/>
            </w:r>
            <w:r>
              <w:rPr>
                <w:noProof/>
                <w:webHidden/>
              </w:rPr>
              <w:fldChar w:fldCharType="begin"/>
            </w:r>
            <w:r w:rsidR="00491B1D">
              <w:rPr>
                <w:noProof/>
                <w:webHidden/>
              </w:rPr>
              <w:instrText xml:space="preserve"> PAGEREF _Toc432757537 \h </w:instrText>
            </w:r>
            <w:r>
              <w:rPr>
                <w:noProof/>
                <w:webHidden/>
              </w:rPr>
            </w:r>
            <w:r>
              <w:rPr>
                <w:noProof/>
                <w:webHidden/>
              </w:rPr>
              <w:fldChar w:fldCharType="separate"/>
            </w:r>
            <w:r w:rsidR="00491B1D">
              <w:rPr>
                <w:noProof/>
                <w:webHidden/>
              </w:rPr>
              <w:t>26</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38" w:history="1">
            <w:r w:rsidR="00491B1D" w:rsidRPr="00752F3A">
              <w:rPr>
                <w:rStyle w:val="a8"/>
                <w:rFonts w:ascii="宋体" w:eastAsia="宋体" w:hAnsi="宋体"/>
                <w:b/>
                <w:bCs/>
                <w:noProof/>
                <w:kern w:val="0"/>
              </w:rPr>
              <w:t>3.2.3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实例性能扩展</w:t>
            </w:r>
            <w:r w:rsidR="00491B1D">
              <w:rPr>
                <w:noProof/>
                <w:webHidden/>
              </w:rPr>
              <w:tab/>
            </w:r>
            <w:r>
              <w:rPr>
                <w:noProof/>
                <w:webHidden/>
              </w:rPr>
              <w:fldChar w:fldCharType="begin"/>
            </w:r>
            <w:r w:rsidR="00491B1D">
              <w:rPr>
                <w:noProof/>
                <w:webHidden/>
              </w:rPr>
              <w:instrText xml:space="preserve"> PAGEREF _Toc432757538 \h </w:instrText>
            </w:r>
            <w:r>
              <w:rPr>
                <w:noProof/>
                <w:webHidden/>
              </w:rPr>
            </w:r>
            <w:r>
              <w:rPr>
                <w:noProof/>
                <w:webHidden/>
              </w:rPr>
              <w:fldChar w:fldCharType="separate"/>
            </w:r>
            <w:r w:rsidR="00491B1D">
              <w:rPr>
                <w:noProof/>
                <w:webHidden/>
              </w:rPr>
              <w:t>26</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39" w:history="1">
            <w:r w:rsidR="00491B1D" w:rsidRPr="00752F3A">
              <w:rPr>
                <w:rStyle w:val="a8"/>
                <w:rFonts w:ascii="宋体" w:eastAsia="宋体" w:hAnsi="宋体"/>
                <w:b/>
                <w:bCs/>
                <w:noProof/>
                <w:kern w:val="0"/>
              </w:rPr>
              <w:t>3.2.4</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实例容量扩容</w:t>
            </w:r>
            <w:r w:rsidR="00491B1D">
              <w:rPr>
                <w:noProof/>
                <w:webHidden/>
              </w:rPr>
              <w:tab/>
            </w:r>
            <w:r>
              <w:rPr>
                <w:noProof/>
                <w:webHidden/>
              </w:rPr>
              <w:fldChar w:fldCharType="begin"/>
            </w:r>
            <w:r w:rsidR="00491B1D">
              <w:rPr>
                <w:noProof/>
                <w:webHidden/>
              </w:rPr>
              <w:instrText xml:space="preserve"> PAGEREF _Toc432757539 \h </w:instrText>
            </w:r>
            <w:r>
              <w:rPr>
                <w:noProof/>
                <w:webHidden/>
              </w:rPr>
            </w:r>
            <w:r>
              <w:rPr>
                <w:noProof/>
                <w:webHidden/>
              </w:rPr>
              <w:fldChar w:fldCharType="separate"/>
            </w:r>
            <w:r w:rsidR="00491B1D">
              <w:rPr>
                <w:noProof/>
                <w:webHidden/>
              </w:rPr>
              <w:t>26</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0" w:history="1">
            <w:r w:rsidR="00491B1D" w:rsidRPr="00752F3A">
              <w:rPr>
                <w:rStyle w:val="a8"/>
                <w:rFonts w:ascii="宋体" w:eastAsia="宋体" w:hAnsi="宋体"/>
                <w:b/>
                <w:bCs/>
                <w:noProof/>
                <w:kern w:val="0"/>
              </w:rPr>
              <w:t>3.2.5</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实例日志空间大小修改</w:t>
            </w:r>
            <w:r w:rsidR="00491B1D">
              <w:rPr>
                <w:noProof/>
                <w:webHidden/>
              </w:rPr>
              <w:tab/>
            </w:r>
            <w:r>
              <w:rPr>
                <w:noProof/>
                <w:webHidden/>
              </w:rPr>
              <w:fldChar w:fldCharType="begin"/>
            </w:r>
            <w:r w:rsidR="00491B1D">
              <w:rPr>
                <w:noProof/>
                <w:webHidden/>
              </w:rPr>
              <w:instrText xml:space="preserve"> PAGEREF _Toc432757540 \h </w:instrText>
            </w:r>
            <w:r>
              <w:rPr>
                <w:noProof/>
                <w:webHidden/>
              </w:rPr>
            </w:r>
            <w:r>
              <w:rPr>
                <w:noProof/>
                <w:webHidden/>
              </w:rPr>
              <w:fldChar w:fldCharType="separate"/>
            </w:r>
            <w:r w:rsidR="00491B1D">
              <w:rPr>
                <w:noProof/>
                <w:webHidden/>
              </w:rPr>
              <w:t>26</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1" w:history="1">
            <w:r w:rsidR="00491B1D" w:rsidRPr="00752F3A">
              <w:rPr>
                <w:rStyle w:val="a8"/>
                <w:rFonts w:ascii="宋体" w:eastAsia="宋体" w:hAnsi="宋体"/>
                <w:b/>
                <w:bCs/>
                <w:noProof/>
                <w:kern w:val="0"/>
              </w:rPr>
              <w:t>3.2.6</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实例资源变更审核</w:t>
            </w:r>
            <w:r w:rsidR="00491B1D">
              <w:rPr>
                <w:noProof/>
                <w:webHidden/>
              </w:rPr>
              <w:tab/>
            </w:r>
            <w:r>
              <w:rPr>
                <w:noProof/>
                <w:webHidden/>
              </w:rPr>
              <w:fldChar w:fldCharType="begin"/>
            </w:r>
            <w:r w:rsidR="00491B1D">
              <w:rPr>
                <w:noProof/>
                <w:webHidden/>
              </w:rPr>
              <w:instrText xml:space="preserve"> PAGEREF _Toc432757541 \h </w:instrText>
            </w:r>
            <w:r>
              <w:rPr>
                <w:noProof/>
                <w:webHidden/>
              </w:rPr>
            </w:r>
            <w:r>
              <w:rPr>
                <w:noProof/>
                <w:webHidden/>
              </w:rPr>
              <w:fldChar w:fldCharType="separate"/>
            </w:r>
            <w:r w:rsidR="00491B1D">
              <w:rPr>
                <w:noProof/>
                <w:webHidden/>
              </w:rPr>
              <w:t>27</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2" w:history="1">
            <w:r w:rsidR="00491B1D" w:rsidRPr="00752F3A">
              <w:rPr>
                <w:rStyle w:val="a8"/>
                <w:rFonts w:ascii="宋体" w:eastAsia="宋体" w:hAnsi="宋体"/>
                <w:b/>
                <w:bCs/>
                <w:noProof/>
                <w:kern w:val="0"/>
              </w:rPr>
              <w:t>3.2.7</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实例中用户权限及访问管理</w:t>
            </w:r>
            <w:r w:rsidR="00491B1D">
              <w:rPr>
                <w:noProof/>
                <w:webHidden/>
              </w:rPr>
              <w:tab/>
            </w:r>
            <w:r>
              <w:rPr>
                <w:noProof/>
                <w:webHidden/>
              </w:rPr>
              <w:fldChar w:fldCharType="begin"/>
            </w:r>
            <w:r w:rsidR="00491B1D">
              <w:rPr>
                <w:noProof/>
                <w:webHidden/>
              </w:rPr>
              <w:instrText xml:space="preserve"> PAGEREF _Toc432757542 \h </w:instrText>
            </w:r>
            <w:r>
              <w:rPr>
                <w:noProof/>
                <w:webHidden/>
              </w:rPr>
            </w:r>
            <w:r>
              <w:rPr>
                <w:noProof/>
                <w:webHidden/>
              </w:rPr>
              <w:fldChar w:fldCharType="separate"/>
            </w:r>
            <w:r w:rsidR="00491B1D">
              <w:rPr>
                <w:noProof/>
                <w:webHidden/>
              </w:rPr>
              <w:t>27</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3" w:history="1">
            <w:r w:rsidR="00491B1D" w:rsidRPr="00752F3A">
              <w:rPr>
                <w:rStyle w:val="a8"/>
                <w:rFonts w:ascii="宋体" w:eastAsia="宋体" w:hAnsi="宋体"/>
                <w:b/>
                <w:bCs/>
                <w:noProof/>
                <w:kern w:val="0"/>
              </w:rPr>
              <w:t>3.2.8</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实例备份策略管理</w:t>
            </w:r>
            <w:r w:rsidR="00491B1D">
              <w:rPr>
                <w:noProof/>
                <w:webHidden/>
              </w:rPr>
              <w:tab/>
            </w:r>
            <w:r>
              <w:rPr>
                <w:noProof/>
                <w:webHidden/>
              </w:rPr>
              <w:fldChar w:fldCharType="begin"/>
            </w:r>
            <w:r w:rsidR="00491B1D">
              <w:rPr>
                <w:noProof/>
                <w:webHidden/>
              </w:rPr>
              <w:instrText xml:space="preserve"> PAGEREF _Toc432757543 \h </w:instrText>
            </w:r>
            <w:r>
              <w:rPr>
                <w:noProof/>
                <w:webHidden/>
              </w:rPr>
            </w:r>
            <w:r>
              <w:rPr>
                <w:noProof/>
                <w:webHidden/>
              </w:rPr>
              <w:fldChar w:fldCharType="separate"/>
            </w:r>
            <w:r w:rsidR="00491B1D">
              <w:rPr>
                <w:noProof/>
                <w:webHidden/>
              </w:rPr>
              <w:t>27</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4" w:history="1">
            <w:r w:rsidR="00491B1D" w:rsidRPr="00752F3A">
              <w:rPr>
                <w:rStyle w:val="a8"/>
                <w:rFonts w:ascii="宋体" w:eastAsia="宋体" w:hAnsi="宋体"/>
                <w:b/>
                <w:bCs/>
                <w:noProof/>
                <w:kern w:val="0"/>
              </w:rPr>
              <w:t>3.2.9</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实例恢复</w:t>
            </w:r>
            <w:r w:rsidR="00491B1D">
              <w:rPr>
                <w:noProof/>
                <w:webHidden/>
              </w:rPr>
              <w:tab/>
            </w:r>
            <w:r>
              <w:rPr>
                <w:noProof/>
                <w:webHidden/>
              </w:rPr>
              <w:fldChar w:fldCharType="begin"/>
            </w:r>
            <w:r w:rsidR="00491B1D">
              <w:rPr>
                <w:noProof/>
                <w:webHidden/>
              </w:rPr>
              <w:instrText xml:space="preserve"> PAGEREF _Toc432757544 \h </w:instrText>
            </w:r>
            <w:r>
              <w:rPr>
                <w:noProof/>
                <w:webHidden/>
              </w:rPr>
            </w:r>
            <w:r>
              <w:rPr>
                <w:noProof/>
                <w:webHidden/>
              </w:rPr>
              <w:fldChar w:fldCharType="separate"/>
            </w:r>
            <w:r w:rsidR="00491B1D">
              <w:rPr>
                <w:noProof/>
                <w:webHidden/>
              </w:rPr>
              <w:t>28</w:t>
            </w:r>
            <w:r>
              <w:rPr>
                <w:noProof/>
                <w:webHidden/>
              </w:rPr>
              <w:fldChar w:fldCharType="end"/>
            </w:r>
          </w:hyperlink>
        </w:p>
        <w:p w:rsidR="00491B1D" w:rsidRDefault="00C33498">
          <w:pPr>
            <w:pStyle w:val="3"/>
            <w:tabs>
              <w:tab w:val="left" w:pos="1685"/>
              <w:tab w:val="right" w:leader="dot" w:pos="8296"/>
            </w:tabs>
            <w:rPr>
              <w:rFonts w:asciiTheme="minorHAnsi" w:eastAsiaTheme="minorEastAsia" w:hAnsiTheme="minorHAnsi" w:cstheme="minorBidi"/>
              <w:noProof/>
              <w:szCs w:val="22"/>
            </w:rPr>
          </w:pPr>
          <w:hyperlink w:anchor="_Toc432757545" w:history="1">
            <w:r w:rsidR="00491B1D" w:rsidRPr="00752F3A">
              <w:rPr>
                <w:rStyle w:val="a8"/>
                <w:rFonts w:ascii="宋体" w:eastAsia="宋体" w:hAnsi="宋体"/>
                <w:b/>
                <w:bCs/>
                <w:noProof/>
                <w:kern w:val="0"/>
              </w:rPr>
              <w:t>3.2.10</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实例参数管理</w:t>
            </w:r>
            <w:r w:rsidR="00491B1D">
              <w:rPr>
                <w:noProof/>
                <w:webHidden/>
              </w:rPr>
              <w:tab/>
            </w:r>
            <w:r>
              <w:rPr>
                <w:noProof/>
                <w:webHidden/>
              </w:rPr>
              <w:fldChar w:fldCharType="begin"/>
            </w:r>
            <w:r w:rsidR="00491B1D">
              <w:rPr>
                <w:noProof/>
                <w:webHidden/>
              </w:rPr>
              <w:instrText xml:space="preserve"> PAGEREF _Toc432757545 \h </w:instrText>
            </w:r>
            <w:r>
              <w:rPr>
                <w:noProof/>
                <w:webHidden/>
              </w:rPr>
            </w:r>
            <w:r>
              <w:rPr>
                <w:noProof/>
                <w:webHidden/>
              </w:rPr>
              <w:fldChar w:fldCharType="separate"/>
            </w:r>
            <w:r w:rsidR="00491B1D">
              <w:rPr>
                <w:noProof/>
                <w:webHidden/>
              </w:rPr>
              <w:t>28</w:t>
            </w:r>
            <w:r>
              <w:rPr>
                <w:noProof/>
                <w:webHidden/>
              </w:rPr>
              <w:fldChar w:fldCharType="end"/>
            </w:r>
          </w:hyperlink>
        </w:p>
        <w:p w:rsidR="00491B1D" w:rsidRDefault="00C33498">
          <w:pPr>
            <w:pStyle w:val="3"/>
            <w:tabs>
              <w:tab w:val="left" w:pos="1685"/>
              <w:tab w:val="right" w:leader="dot" w:pos="8296"/>
            </w:tabs>
            <w:rPr>
              <w:rFonts w:asciiTheme="minorHAnsi" w:eastAsiaTheme="minorEastAsia" w:hAnsiTheme="minorHAnsi" w:cstheme="minorBidi"/>
              <w:noProof/>
              <w:szCs w:val="22"/>
            </w:rPr>
          </w:pPr>
          <w:hyperlink w:anchor="_Toc432757546" w:history="1">
            <w:r w:rsidR="00491B1D" w:rsidRPr="00752F3A">
              <w:rPr>
                <w:rStyle w:val="a8"/>
                <w:rFonts w:ascii="宋体" w:eastAsia="宋体" w:hAnsi="宋体"/>
                <w:b/>
                <w:bCs/>
                <w:noProof/>
                <w:kern w:val="0"/>
              </w:rPr>
              <w:t>3.2.11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实例注销</w:t>
            </w:r>
            <w:r w:rsidR="00491B1D">
              <w:rPr>
                <w:noProof/>
                <w:webHidden/>
              </w:rPr>
              <w:tab/>
            </w:r>
            <w:r>
              <w:rPr>
                <w:noProof/>
                <w:webHidden/>
              </w:rPr>
              <w:fldChar w:fldCharType="begin"/>
            </w:r>
            <w:r w:rsidR="00491B1D">
              <w:rPr>
                <w:noProof/>
                <w:webHidden/>
              </w:rPr>
              <w:instrText xml:space="preserve"> PAGEREF _Toc432757546 \h </w:instrText>
            </w:r>
            <w:r>
              <w:rPr>
                <w:noProof/>
                <w:webHidden/>
              </w:rPr>
            </w:r>
            <w:r>
              <w:rPr>
                <w:noProof/>
                <w:webHidden/>
              </w:rPr>
              <w:fldChar w:fldCharType="separate"/>
            </w:r>
            <w:r w:rsidR="00491B1D">
              <w:rPr>
                <w:noProof/>
                <w:webHidden/>
              </w:rPr>
              <w:t>28</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47" w:history="1">
            <w:r w:rsidR="00491B1D" w:rsidRPr="00752F3A">
              <w:rPr>
                <w:rStyle w:val="a8"/>
                <w:rFonts w:ascii="宋体" w:eastAsia="宋体" w:hAnsi="宋体" w:cs="微软雅黑"/>
                <w:b/>
                <w:bCs/>
                <w:noProof/>
                <w:kern w:val="0"/>
                <w:lang/>
              </w:rPr>
              <w:t>3.3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cs="微软雅黑"/>
                <w:b/>
                <w:bCs/>
                <w:noProof/>
                <w:kern w:val="0"/>
                <w:lang/>
              </w:rPr>
              <w:t>up proxy</w:t>
            </w:r>
            <w:r w:rsidR="00491B1D" w:rsidRPr="00752F3A">
              <w:rPr>
                <w:rStyle w:val="a8"/>
                <w:rFonts w:asciiTheme="majorEastAsia" w:eastAsiaTheme="majorEastAsia" w:hAnsiTheme="majorEastAsia" w:cs="微软雅黑" w:hint="eastAsia"/>
                <w:b/>
                <w:bCs/>
                <w:noProof/>
                <w:kern w:val="0"/>
                <w:lang/>
              </w:rPr>
              <w:t>实例管理</w:t>
            </w:r>
            <w:r w:rsidR="00491B1D">
              <w:rPr>
                <w:noProof/>
                <w:webHidden/>
              </w:rPr>
              <w:tab/>
            </w:r>
            <w:r>
              <w:rPr>
                <w:noProof/>
                <w:webHidden/>
              </w:rPr>
              <w:fldChar w:fldCharType="begin"/>
            </w:r>
            <w:r w:rsidR="00491B1D">
              <w:rPr>
                <w:noProof/>
                <w:webHidden/>
              </w:rPr>
              <w:instrText xml:space="preserve"> PAGEREF _Toc432757547 \h </w:instrText>
            </w:r>
            <w:r>
              <w:rPr>
                <w:noProof/>
                <w:webHidden/>
              </w:rPr>
            </w:r>
            <w:r>
              <w:rPr>
                <w:noProof/>
                <w:webHidden/>
              </w:rPr>
              <w:fldChar w:fldCharType="separate"/>
            </w:r>
            <w:r w:rsidR="00491B1D">
              <w:rPr>
                <w:noProof/>
                <w:webHidden/>
              </w:rPr>
              <w:t>29</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8" w:history="1">
            <w:r w:rsidR="00491B1D" w:rsidRPr="00752F3A">
              <w:rPr>
                <w:rStyle w:val="a8"/>
                <w:rFonts w:ascii="宋体" w:eastAsia="宋体" w:hAnsi="宋体"/>
                <w:b/>
                <w:bCs/>
                <w:noProof/>
                <w:kern w:val="0"/>
              </w:rPr>
              <w:t>3.3.1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启停</w:t>
            </w:r>
            <w:r w:rsidR="00491B1D">
              <w:rPr>
                <w:noProof/>
                <w:webHidden/>
              </w:rPr>
              <w:tab/>
            </w:r>
            <w:r>
              <w:rPr>
                <w:noProof/>
                <w:webHidden/>
              </w:rPr>
              <w:fldChar w:fldCharType="begin"/>
            </w:r>
            <w:r w:rsidR="00491B1D">
              <w:rPr>
                <w:noProof/>
                <w:webHidden/>
              </w:rPr>
              <w:instrText xml:space="preserve"> PAGEREF _Toc432757548 \h </w:instrText>
            </w:r>
            <w:r>
              <w:rPr>
                <w:noProof/>
                <w:webHidden/>
              </w:rPr>
            </w:r>
            <w:r>
              <w:rPr>
                <w:noProof/>
                <w:webHidden/>
              </w:rPr>
              <w:fldChar w:fldCharType="separate"/>
            </w:r>
            <w:r w:rsidR="00491B1D">
              <w:rPr>
                <w:noProof/>
                <w:webHidden/>
              </w:rPr>
              <w:t>29</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49" w:history="1">
            <w:r w:rsidR="00491B1D" w:rsidRPr="00752F3A">
              <w:rPr>
                <w:rStyle w:val="a8"/>
                <w:rFonts w:ascii="宋体" w:eastAsia="宋体" w:hAnsi="宋体"/>
                <w:b/>
                <w:bCs/>
                <w:noProof/>
                <w:kern w:val="0"/>
              </w:rPr>
              <w:t>3.3.2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迁移</w:t>
            </w:r>
            <w:r w:rsidR="00491B1D">
              <w:rPr>
                <w:noProof/>
                <w:webHidden/>
              </w:rPr>
              <w:tab/>
            </w:r>
            <w:r>
              <w:rPr>
                <w:noProof/>
                <w:webHidden/>
              </w:rPr>
              <w:fldChar w:fldCharType="begin"/>
            </w:r>
            <w:r w:rsidR="00491B1D">
              <w:rPr>
                <w:noProof/>
                <w:webHidden/>
              </w:rPr>
              <w:instrText xml:space="preserve"> PAGEREF _Toc432757549 \h </w:instrText>
            </w:r>
            <w:r>
              <w:rPr>
                <w:noProof/>
                <w:webHidden/>
              </w:rPr>
            </w:r>
            <w:r>
              <w:rPr>
                <w:noProof/>
                <w:webHidden/>
              </w:rPr>
              <w:fldChar w:fldCharType="separate"/>
            </w:r>
            <w:r w:rsidR="00491B1D">
              <w:rPr>
                <w:noProof/>
                <w:webHidden/>
              </w:rPr>
              <w:t>29</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0" w:history="1">
            <w:r w:rsidR="00491B1D" w:rsidRPr="00752F3A">
              <w:rPr>
                <w:rStyle w:val="a8"/>
                <w:rFonts w:ascii="宋体" w:eastAsia="宋体" w:hAnsi="宋体"/>
                <w:b/>
                <w:bCs/>
                <w:noProof/>
                <w:kern w:val="0"/>
              </w:rPr>
              <w:t>3.3.3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访问路径修改</w:t>
            </w:r>
            <w:r w:rsidR="00491B1D">
              <w:rPr>
                <w:noProof/>
                <w:webHidden/>
              </w:rPr>
              <w:tab/>
            </w:r>
            <w:r>
              <w:rPr>
                <w:noProof/>
                <w:webHidden/>
              </w:rPr>
              <w:fldChar w:fldCharType="begin"/>
            </w:r>
            <w:r w:rsidR="00491B1D">
              <w:rPr>
                <w:noProof/>
                <w:webHidden/>
              </w:rPr>
              <w:instrText xml:space="preserve"> PAGEREF _Toc432757550 \h </w:instrText>
            </w:r>
            <w:r>
              <w:rPr>
                <w:noProof/>
                <w:webHidden/>
              </w:rPr>
            </w:r>
            <w:r>
              <w:rPr>
                <w:noProof/>
                <w:webHidden/>
              </w:rPr>
              <w:fldChar w:fldCharType="separate"/>
            </w:r>
            <w:r w:rsidR="00491B1D">
              <w:rPr>
                <w:noProof/>
                <w:webHidden/>
              </w:rPr>
              <w:t>29</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51" w:history="1">
            <w:r w:rsidR="00491B1D" w:rsidRPr="00752F3A">
              <w:rPr>
                <w:rStyle w:val="a8"/>
                <w:rFonts w:ascii="宋体" w:eastAsia="宋体" w:hAnsi="宋体" w:cs="微软雅黑"/>
                <w:b/>
                <w:bCs/>
                <w:noProof/>
                <w:kern w:val="0"/>
                <w:lang/>
              </w:rPr>
              <w:t>3.4</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cs="微软雅黑"/>
                <w:b/>
                <w:bCs/>
                <w:noProof/>
                <w:kern w:val="0"/>
                <w:lang/>
              </w:rPr>
              <w:t xml:space="preserve">upsql </w:t>
            </w:r>
            <w:r w:rsidR="00491B1D" w:rsidRPr="00752F3A">
              <w:rPr>
                <w:rStyle w:val="a8"/>
                <w:rFonts w:asciiTheme="majorEastAsia" w:eastAsiaTheme="majorEastAsia" w:hAnsiTheme="majorEastAsia" w:cs="微软雅黑" w:hint="eastAsia"/>
                <w:b/>
                <w:bCs/>
                <w:noProof/>
                <w:kern w:val="0"/>
                <w:lang/>
              </w:rPr>
              <w:t>实例管理</w:t>
            </w:r>
            <w:r w:rsidR="00491B1D">
              <w:rPr>
                <w:noProof/>
                <w:webHidden/>
              </w:rPr>
              <w:tab/>
            </w:r>
            <w:r>
              <w:rPr>
                <w:noProof/>
                <w:webHidden/>
              </w:rPr>
              <w:fldChar w:fldCharType="begin"/>
            </w:r>
            <w:r w:rsidR="00491B1D">
              <w:rPr>
                <w:noProof/>
                <w:webHidden/>
              </w:rPr>
              <w:instrText xml:space="preserve"> PAGEREF _Toc432757551 \h </w:instrText>
            </w:r>
            <w:r>
              <w:rPr>
                <w:noProof/>
                <w:webHidden/>
              </w:rPr>
            </w:r>
            <w:r>
              <w:rPr>
                <w:noProof/>
                <w:webHidden/>
              </w:rPr>
              <w:fldChar w:fldCharType="separate"/>
            </w:r>
            <w:r w:rsidR="00491B1D">
              <w:rPr>
                <w:noProof/>
                <w:webHidden/>
              </w:rPr>
              <w:t>29</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2" w:history="1">
            <w:r w:rsidR="00491B1D" w:rsidRPr="00752F3A">
              <w:rPr>
                <w:rStyle w:val="a8"/>
                <w:rFonts w:asciiTheme="majorEastAsia" w:eastAsiaTheme="majorEastAsia" w:hAnsiTheme="majorEastAsia"/>
                <w:b/>
                <w:bCs/>
                <w:noProof/>
                <w:kern w:val="0"/>
              </w:rPr>
              <w:t>3.4.1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启停</w:t>
            </w:r>
            <w:r w:rsidR="00491B1D">
              <w:rPr>
                <w:noProof/>
                <w:webHidden/>
              </w:rPr>
              <w:tab/>
            </w:r>
            <w:r>
              <w:rPr>
                <w:noProof/>
                <w:webHidden/>
              </w:rPr>
              <w:fldChar w:fldCharType="begin"/>
            </w:r>
            <w:r w:rsidR="00491B1D">
              <w:rPr>
                <w:noProof/>
                <w:webHidden/>
              </w:rPr>
              <w:instrText xml:space="preserve"> PAGEREF _Toc432757552 \h </w:instrText>
            </w:r>
            <w:r>
              <w:rPr>
                <w:noProof/>
                <w:webHidden/>
              </w:rPr>
            </w:r>
            <w:r>
              <w:rPr>
                <w:noProof/>
                <w:webHidden/>
              </w:rPr>
              <w:fldChar w:fldCharType="separate"/>
            </w:r>
            <w:r w:rsidR="00491B1D">
              <w:rPr>
                <w:noProof/>
                <w:webHidden/>
              </w:rPr>
              <w:t>29</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3" w:history="1">
            <w:r w:rsidR="00491B1D" w:rsidRPr="00752F3A">
              <w:rPr>
                <w:rStyle w:val="a8"/>
                <w:rFonts w:asciiTheme="majorEastAsia" w:eastAsiaTheme="majorEastAsia" w:hAnsiTheme="majorEastAsia"/>
                <w:b/>
                <w:bCs/>
                <w:noProof/>
                <w:kern w:val="0"/>
              </w:rPr>
              <w:t>3.4.2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迁移</w:t>
            </w:r>
            <w:r w:rsidR="00491B1D">
              <w:rPr>
                <w:noProof/>
                <w:webHidden/>
              </w:rPr>
              <w:tab/>
            </w:r>
            <w:r>
              <w:rPr>
                <w:noProof/>
                <w:webHidden/>
              </w:rPr>
              <w:fldChar w:fldCharType="begin"/>
            </w:r>
            <w:r w:rsidR="00491B1D">
              <w:rPr>
                <w:noProof/>
                <w:webHidden/>
              </w:rPr>
              <w:instrText xml:space="preserve"> PAGEREF _Toc432757553 \h </w:instrText>
            </w:r>
            <w:r>
              <w:rPr>
                <w:noProof/>
                <w:webHidden/>
              </w:rPr>
            </w:r>
            <w:r>
              <w:rPr>
                <w:noProof/>
                <w:webHidden/>
              </w:rPr>
              <w:fldChar w:fldCharType="separate"/>
            </w:r>
            <w:r w:rsidR="00491B1D">
              <w:rPr>
                <w:noProof/>
                <w:webHidden/>
              </w:rPr>
              <w:t>30</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4" w:history="1">
            <w:r w:rsidR="00491B1D" w:rsidRPr="00752F3A">
              <w:rPr>
                <w:rStyle w:val="a8"/>
                <w:rFonts w:asciiTheme="majorEastAsia" w:eastAsiaTheme="majorEastAsia" w:hAnsiTheme="majorEastAsia"/>
                <w:b/>
                <w:bCs/>
                <w:noProof/>
                <w:kern w:val="0"/>
              </w:rPr>
              <w:t>3.4.3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备份</w:t>
            </w:r>
            <w:r w:rsidR="00491B1D">
              <w:rPr>
                <w:noProof/>
                <w:webHidden/>
              </w:rPr>
              <w:tab/>
            </w:r>
            <w:r>
              <w:rPr>
                <w:noProof/>
                <w:webHidden/>
              </w:rPr>
              <w:fldChar w:fldCharType="begin"/>
            </w:r>
            <w:r w:rsidR="00491B1D">
              <w:rPr>
                <w:noProof/>
                <w:webHidden/>
              </w:rPr>
              <w:instrText xml:space="preserve"> PAGEREF _Toc432757554 \h </w:instrText>
            </w:r>
            <w:r>
              <w:rPr>
                <w:noProof/>
                <w:webHidden/>
              </w:rPr>
            </w:r>
            <w:r>
              <w:rPr>
                <w:noProof/>
                <w:webHidden/>
              </w:rPr>
              <w:fldChar w:fldCharType="separate"/>
            </w:r>
            <w:r w:rsidR="00491B1D">
              <w:rPr>
                <w:noProof/>
                <w:webHidden/>
              </w:rPr>
              <w:t>30</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5" w:history="1">
            <w:r w:rsidR="00491B1D" w:rsidRPr="00752F3A">
              <w:rPr>
                <w:rStyle w:val="a8"/>
                <w:rFonts w:asciiTheme="majorEastAsia" w:eastAsiaTheme="majorEastAsia" w:hAnsiTheme="majorEastAsia"/>
                <w:b/>
                <w:bCs/>
                <w:noProof/>
                <w:kern w:val="0"/>
              </w:rPr>
              <w:t>3.4.4</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恢复</w:t>
            </w:r>
            <w:r w:rsidR="00491B1D">
              <w:rPr>
                <w:noProof/>
                <w:webHidden/>
              </w:rPr>
              <w:tab/>
            </w:r>
            <w:r>
              <w:rPr>
                <w:noProof/>
                <w:webHidden/>
              </w:rPr>
              <w:fldChar w:fldCharType="begin"/>
            </w:r>
            <w:r w:rsidR="00491B1D">
              <w:rPr>
                <w:noProof/>
                <w:webHidden/>
              </w:rPr>
              <w:instrText xml:space="preserve"> PAGEREF _Toc432757555 \h </w:instrText>
            </w:r>
            <w:r>
              <w:rPr>
                <w:noProof/>
                <w:webHidden/>
              </w:rPr>
            </w:r>
            <w:r>
              <w:rPr>
                <w:noProof/>
                <w:webHidden/>
              </w:rPr>
              <w:fldChar w:fldCharType="separate"/>
            </w:r>
            <w:r w:rsidR="00491B1D">
              <w:rPr>
                <w:noProof/>
                <w:webHidden/>
              </w:rPr>
              <w:t>30</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6" w:history="1">
            <w:r w:rsidR="00491B1D" w:rsidRPr="00752F3A">
              <w:rPr>
                <w:rStyle w:val="a8"/>
                <w:rFonts w:asciiTheme="majorEastAsia" w:eastAsiaTheme="majorEastAsia" w:hAnsiTheme="majorEastAsia"/>
                <w:b/>
                <w:bCs/>
                <w:noProof/>
                <w:kern w:val="0"/>
              </w:rPr>
              <w:t>3.4.5</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隔离与回切</w:t>
            </w:r>
            <w:r w:rsidR="00491B1D">
              <w:rPr>
                <w:noProof/>
                <w:webHidden/>
              </w:rPr>
              <w:tab/>
            </w:r>
            <w:r>
              <w:rPr>
                <w:noProof/>
                <w:webHidden/>
              </w:rPr>
              <w:fldChar w:fldCharType="begin"/>
            </w:r>
            <w:r w:rsidR="00491B1D">
              <w:rPr>
                <w:noProof/>
                <w:webHidden/>
              </w:rPr>
              <w:instrText xml:space="preserve"> PAGEREF _Toc432757556 \h </w:instrText>
            </w:r>
            <w:r>
              <w:rPr>
                <w:noProof/>
                <w:webHidden/>
              </w:rPr>
            </w:r>
            <w:r>
              <w:rPr>
                <w:noProof/>
                <w:webHidden/>
              </w:rPr>
              <w:fldChar w:fldCharType="separate"/>
            </w:r>
            <w:r w:rsidR="00491B1D">
              <w:rPr>
                <w:noProof/>
                <w:webHidden/>
              </w:rPr>
              <w:t>30</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57" w:history="1">
            <w:r w:rsidR="00491B1D" w:rsidRPr="00752F3A">
              <w:rPr>
                <w:rStyle w:val="a8"/>
                <w:rFonts w:ascii="宋体" w:eastAsia="宋体" w:hAnsi="宋体" w:cs="微软雅黑"/>
                <w:b/>
                <w:bCs/>
                <w:noProof/>
                <w:kern w:val="0"/>
                <w:lang/>
              </w:rPr>
              <w:t>3.5</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监控管理</w:t>
            </w:r>
            <w:r w:rsidR="00491B1D">
              <w:rPr>
                <w:noProof/>
                <w:webHidden/>
              </w:rPr>
              <w:tab/>
            </w:r>
            <w:r>
              <w:rPr>
                <w:noProof/>
                <w:webHidden/>
              </w:rPr>
              <w:fldChar w:fldCharType="begin"/>
            </w:r>
            <w:r w:rsidR="00491B1D">
              <w:rPr>
                <w:noProof/>
                <w:webHidden/>
              </w:rPr>
              <w:instrText xml:space="preserve"> PAGEREF _Toc432757557 \h </w:instrText>
            </w:r>
            <w:r>
              <w:rPr>
                <w:noProof/>
                <w:webHidden/>
              </w:rPr>
            </w:r>
            <w:r>
              <w:rPr>
                <w:noProof/>
                <w:webHidden/>
              </w:rPr>
              <w:fldChar w:fldCharType="separate"/>
            </w:r>
            <w:r w:rsidR="00491B1D">
              <w:rPr>
                <w:noProof/>
                <w:webHidden/>
              </w:rPr>
              <w:t>31</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8" w:history="1">
            <w:r w:rsidR="00491B1D" w:rsidRPr="00752F3A">
              <w:rPr>
                <w:rStyle w:val="a8"/>
                <w:rFonts w:asciiTheme="majorEastAsia" w:eastAsiaTheme="majorEastAsia" w:hAnsiTheme="majorEastAsia"/>
                <w:b/>
                <w:bCs/>
                <w:noProof/>
                <w:kern w:val="0"/>
              </w:rPr>
              <w:t>3.5.1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物理机资源监控</w:t>
            </w:r>
            <w:r w:rsidR="00491B1D">
              <w:rPr>
                <w:noProof/>
                <w:webHidden/>
              </w:rPr>
              <w:tab/>
            </w:r>
            <w:r>
              <w:rPr>
                <w:noProof/>
                <w:webHidden/>
              </w:rPr>
              <w:fldChar w:fldCharType="begin"/>
            </w:r>
            <w:r w:rsidR="00491B1D">
              <w:rPr>
                <w:noProof/>
                <w:webHidden/>
              </w:rPr>
              <w:instrText xml:space="preserve"> PAGEREF _Toc432757558 \h </w:instrText>
            </w:r>
            <w:r>
              <w:rPr>
                <w:noProof/>
                <w:webHidden/>
              </w:rPr>
            </w:r>
            <w:r>
              <w:rPr>
                <w:noProof/>
                <w:webHidden/>
              </w:rPr>
              <w:fldChar w:fldCharType="separate"/>
            </w:r>
            <w:r w:rsidR="00491B1D">
              <w:rPr>
                <w:noProof/>
                <w:webHidden/>
              </w:rPr>
              <w:t>31</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59" w:history="1">
            <w:r w:rsidR="00491B1D" w:rsidRPr="00752F3A">
              <w:rPr>
                <w:rStyle w:val="a8"/>
                <w:rFonts w:asciiTheme="majorEastAsia" w:eastAsiaTheme="majorEastAsia" w:hAnsiTheme="majorEastAsia"/>
                <w:b/>
                <w:bCs/>
                <w:noProof/>
                <w:kern w:val="0"/>
              </w:rPr>
              <w:t>3.5.2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Upsql</w:t>
            </w:r>
            <w:r w:rsidR="00491B1D" w:rsidRPr="00752F3A">
              <w:rPr>
                <w:rStyle w:val="a8"/>
                <w:rFonts w:asciiTheme="majorEastAsia" w:eastAsiaTheme="majorEastAsia" w:hAnsiTheme="majorEastAsia" w:hint="eastAsia"/>
                <w:b/>
                <w:bCs/>
                <w:noProof/>
                <w:kern w:val="0"/>
              </w:rPr>
              <w:t>与</w:t>
            </w:r>
            <w:r w:rsidR="00491B1D" w:rsidRPr="00752F3A">
              <w:rPr>
                <w:rStyle w:val="a8"/>
                <w:rFonts w:asciiTheme="majorEastAsia" w:eastAsiaTheme="majorEastAsia" w:hAnsiTheme="majorEastAsia"/>
                <w:b/>
                <w:bCs/>
                <w:noProof/>
                <w:kern w:val="0"/>
              </w:rPr>
              <w:t>UPproxy</w:t>
            </w:r>
            <w:r w:rsidR="00491B1D" w:rsidRPr="00752F3A">
              <w:rPr>
                <w:rStyle w:val="a8"/>
                <w:rFonts w:asciiTheme="majorEastAsia" w:eastAsiaTheme="majorEastAsia" w:hAnsiTheme="majorEastAsia" w:hint="eastAsia"/>
                <w:b/>
                <w:bCs/>
                <w:noProof/>
                <w:kern w:val="0"/>
              </w:rPr>
              <w:t>实例状态监控</w:t>
            </w:r>
            <w:r w:rsidR="00491B1D">
              <w:rPr>
                <w:noProof/>
                <w:webHidden/>
              </w:rPr>
              <w:tab/>
            </w:r>
            <w:r>
              <w:rPr>
                <w:noProof/>
                <w:webHidden/>
              </w:rPr>
              <w:fldChar w:fldCharType="begin"/>
            </w:r>
            <w:r w:rsidR="00491B1D">
              <w:rPr>
                <w:noProof/>
                <w:webHidden/>
              </w:rPr>
              <w:instrText xml:space="preserve"> PAGEREF _Toc432757559 \h </w:instrText>
            </w:r>
            <w:r>
              <w:rPr>
                <w:noProof/>
                <w:webHidden/>
              </w:rPr>
            </w:r>
            <w:r>
              <w:rPr>
                <w:noProof/>
                <w:webHidden/>
              </w:rPr>
              <w:fldChar w:fldCharType="separate"/>
            </w:r>
            <w:r w:rsidR="00491B1D">
              <w:rPr>
                <w:noProof/>
                <w:webHidden/>
              </w:rPr>
              <w:t>32</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0" w:history="1">
            <w:r w:rsidR="00491B1D" w:rsidRPr="00752F3A">
              <w:rPr>
                <w:rStyle w:val="a8"/>
                <w:rFonts w:asciiTheme="majorEastAsia" w:eastAsiaTheme="majorEastAsia" w:hAnsiTheme="majorEastAsia"/>
                <w:b/>
                <w:bCs/>
                <w:noProof/>
                <w:kern w:val="0"/>
              </w:rPr>
              <w:t>3.5.3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upsql</w:t>
            </w:r>
            <w:r w:rsidR="00491B1D" w:rsidRPr="00752F3A">
              <w:rPr>
                <w:rStyle w:val="a8"/>
                <w:rFonts w:asciiTheme="majorEastAsia" w:eastAsiaTheme="majorEastAsia" w:hAnsiTheme="majorEastAsia" w:hint="eastAsia"/>
                <w:b/>
                <w:bCs/>
                <w:noProof/>
                <w:kern w:val="0"/>
              </w:rPr>
              <w:t>实例会话监控</w:t>
            </w:r>
            <w:r w:rsidR="00491B1D">
              <w:rPr>
                <w:noProof/>
                <w:webHidden/>
              </w:rPr>
              <w:tab/>
            </w:r>
            <w:r>
              <w:rPr>
                <w:noProof/>
                <w:webHidden/>
              </w:rPr>
              <w:fldChar w:fldCharType="begin"/>
            </w:r>
            <w:r w:rsidR="00491B1D">
              <w:rPr>
                <w:noProof/>
                <w:webHidden/>
              </w:rPr>
              <w:instrText xml:space="preserve"> PAGEREF _Toc432757560 \h </w:instrText>
            </w:r>
            <w:r>
              <w:rPr>
                <w:noProof/>
                <w:webHidden/>
              </w:rPr>
            </w:r>
            <w:r>
              <w:rPr>
                <w:noProof/>
                <w:webHidden/>
              </w:rPr>
              <w:fldChar w:fldCharType="separate"/>
            </w:r>
            <w:r w:rsidR="00491B1D">
              <w:rPr>
                <w:noProof/>
                <w:webHidden/>
              </w:rPr>
              <w:t>34</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1" w:history="1">
            <w:r w:rsidR="00491B1D" w:rsidRPr="00752F3A">
              <w:rPr>
                <w:rStyle w:val="a8"/>
                <w:rFonts w:asciiTheme="majorEastAsia" w:eastAsiaTheme="majorEastAsia" w:hAnsiTheme="majorEastAsia"/>
                <w:b/>
                <w:bCs/>
                <w:noProof/>
                <w:kern w:val="0"/>
              </w:rPr>
              <w:t>3.5.4</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复制及</w:t>
            </w:r>
            <w:r w:rsidR="00491B1D" w:rsidRPr="00752F3A">
              <w:rPr>
                <w:rStyle w:val="a8"/>
                <w:rFonts w:asciiTheme="majorEastAsia" w:eastAsiaTheme="majorEastAsia" w:hAnsiTheme="majorEastAsia"/>
                <w:b/>
                <w:bCs/>
                <w:noProof/>
                <w:kern w:val="0"/>
              </w:rPr>
              <w:t>DBaaS</w:t>
            </w:r>
            <w:r w:rsidR="00491B1D" w:rsidRPr="00752F3A">
              <w:rPr>
                <w:rStyle w:val="a8"/>
                <w:rFonts w:asciiTheme="majorEastAsia" w:eastAsiaTheme="majorEastAsia" w:hAnsiTheme="majorEastAsia" w:hint="eastAsia"/>
                <w:b/>
                <w:bCs/>
                <w:noProof/>
                <w:kern w:val="0"/>
              </w:rPr>
              <w:t>实例拓扑状态监控</w:t>
            </w:r>
            <w:r w:rsidR="00491B1D">
              <w:rPr>
                <w:noProof/>
                <w:webHidden/>
              </w:rPr>
              <w:tab/>
            </w:r>
            <w:r>
              <w:rPr>
                <w:noProof/>
                <w:webHidden/>
              </w:rPr>
              <w:fldChar w:fldCharType="begin"/>
            </w:r>
            <w:r w:rsidR="00491B1D">
              <w:rPr>
                <w:noProof/>
                <w:webHidden/>
              </w:rPr>
              <w:instrText xml:space="preserve"> PAGEREF _Toc432757561 \h </w:instrText>
            </w:r>
            <w:r>
              <w:rPr>
                <w:noProof/>
                <w:webHidden/>
              </w:rPr>
            </w:r>
            <w:r>
              <w:rPr>
                <w:noProof/>
                <w:webHidden/>
              </w:rPr>
              <w:fldChar w:fldCharType="separate"/>
            </w:r>
            <w:r w:rsidR="00491B1D">
              <w:rPr>
                <w:noProof/>
                <w:webHidden/>
              </w:rPr>
              <w:t>35</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2" w:history="1">
            <w:r w:rsidR="00491B1D" w:rsidRPr="00752F3A">
              <w:rPr>
                <w:rStyle w:val="a8"/>
                <w:rFonts w:asciiTheme="majorEastAsia" w:eastAsiaTheme="majorEastAsia" w:hAnsiTheme="majorEastAsia"/>
                <w:b/>
                <w:bCs/>
                <w:noProof/>
                <w:kern w:val="0"/>
              </w:rPr>
              <w:t>3.5.5</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b/>
                <w:bCs/>
                <w:noProof/>
                <w:kern w:val="0"/>
              </w:rPr>
              <w:t>upsql</w:t>
            </w:r>
            <w:r w:rsidR="00491B1D" w:rsidRPr="00752F3A">
              <w:rPr>
                <w:rStyle w:val="a8"/>
                <w:rFonts w:asciiTheme="majorEastAsia" w:eastAsiaTheme="majorEastAsia" w:hAnsiTheme="majorEastAsia" w:hint="eastAsia"/>
                <w:b/>
                <w:bCs/>
                <w:noProof/>
                <w:kern w:val="0"/>
              </w:rPr>
              <w:t>实例性能监控</w:t>
            </w:r>
            <w:r w:rsidR="00491B1D">
              <w:rPr>
                <w:noProof/>
                <w:webHidden/>
              </w:rPr>
              <w:tab/>
            </w:r>
            <w:r>
              <w:rPr>
                <w:noProof/>
                <w:webHidden/>
              </w:rPr>
              <w:fldChar w:fldCharType="begin"/>
            </w:r>
            <w:r w:rsidR="00491B1D">
              <w:rPr>
                <w:noProof/>
                <w:webHidden/>
              </w:rPr>
              <w:instrText xml:space="preserve"> PAGEREF _Toc432757562 \h </w:instrText>
            </w:r>
            <w:r>
              <w:rPr>
                <w:noProof/>
                <w:webHidden/>
              </w:rPr>
            </w:r>
            <w:r>
              <w:rPr>
                <w:noProof/>
                <w:webHidden/>
              </w:rPr>
              <w:fldChar w:fldCharType="separate"/>
            </w:r>
            <w:r w:rsidR="00491B1D">
              <w:rPr>
                <w:noProof/>
                <w:webHidden/>
              </w:rPr>
              <w:t>35</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3" w:history="1">
            <w:r w:rsidR="00491B1D" w:rsidRPr="00752F3A">
              <w:rPr>
                <w:rStyle w:val="a8"/>
                <w:rFonts w:asciiTheme="majorEastAsia" w:eastAsiaTheme="majorEastAsia" w:hAnsiTheme="majorEastAsia"/>
                <w:b/>
                <w:bCs/>
                <w:noProof/>
                <w:kern w:val="0"/>
              </w:rPr>
              <w:t>3.5.6</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任务监控</w:t>
            </w:r>
            <w:r w:rsidR="00491B1D">
              <w:rPr>
                <w:noProof/>
                <w:webHidden/>
              </w:rPr>
              <w:tab/>
            </w:r>
            <w:r>
              <w:rPr>
                <w:noProof/>
                <w:webHidden/>
              </w:rPr>
              <w:fldChar w:fldCharType="begin"/>
            </w:r>
            <w:r w:rsidR="00491B1D">
              <w:rPr>
                <w:noProof/>
                <w:webHidden/>
              </w:rPr>
              <w:instrText xml:space="preserve"> PAGEREF _Toc432757563 \h </w:instrText>
            </w:r>
            <w:r>
              <w:rPr>
                <w:noProof/>
                <w:webHidden/>
              </w:rPr>
            </w:r>
            <w:r>
              <w:rPr>
                <w:noProof/>
                <w:webHidden/>
              </w:rPr>
              <w:fldChar w:fldCharType="separate"/>
            </w:r>
            <w:r w:rsidR="00491B1D">
              <w:rPr>
                <w:noProof/>
                <w:webHidden/>
              </w:rPr>
              <w:t>36</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4" w:history="1">
            <w:r w:rsidR="00491B1D" w:rsidRPr="00752F3A">
              <w:rPr>
                <w:rStyle w:val="a8"/>
                <w:rFonts w:asciiTheme="majorEastAsia" w:eastAsiaTheme="majorEastAsia" w:hAnsiTheme="majorEastAsia"/>
                <w:b/>
                <w:bCs/>
                <w:noProof/>
                <w:kern w:val="0"/>
              </w:rPr>
              <w:t>3.5.7</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事件监控及分析</w:t>
            </w:r>
            <w:r w:rsidR="00491B1D">
              <w:rPr>
                <w:noProof/>
                <w:webHidden/>
              </w:rPr>
              <w:tab/>
            </w:r>
            <w:r>
              <w:rPr>
                <w:noProof/>
                <w:webHidden/>
              </w:rPr>
              <w:fldChar w:fldCharType="begin"/>
            </w:r>
            <w:r w:rsidR="00491B1D">
              <w:rPr>
                <w:noProof/>
                <w:webHidden/>
              </w:rPr>
              <w:instrText xml:space="preserve"> PAGEREF _Toc432757564 \h </w:instrText>
            </w:r>
            <w:r>
              <w:rPr>
                <w:noProof/>
                <w:webHidden/>
              </w:rPr>
            </w:r>
            <w:r>
              <w:rPr>
                <w:noProof/>
                <w:webHidden/>
              </w:rPr>
              <w:fldChar w:fldCharType="separate"/>
            </w:r>
            <w:r w:rsidR="00491B1D">
              <w:rPr>
                <w:noProof/>
                <w:webHidden/>
              </w:rPr>
              <w:t>37</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5" w:history="1">
            <w:r w:rsidR="00491B1D" w:rsidRPr="00752F3A">
              <w:rPr>
                <w:rStyle w:val="a8"/>
                <w:rFonts w:asciiTheme="majorEastAsia" w:eastAsiaTheme="majorEastAsia" w:hAnsiTheme="majorEastAsia"/>
                <w:b/>
                <w:bCs/>
                <w:noProof/>
                <w:kern w:val="0"/>
              </w:rPr>
              <w:t>3.5.8</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深度监控</w:t>
            </w:r>
            <w:r w:rsidR="00491B1D">
              <w:rPr>
                <w:noProof/>
                <w:webHidden/>
              </w:rPr>
              <w:tab/>
            </w:r>
            <w:r>
              <w:rPr>
                <w:noProof/>
                <w:webHidden/>
              </w:rPr>
              <w:fldChar w:fldCharType="begin"/>
            </w:r>
            <w:r w:rsidR="00491B1D">
              <w:rPr>
                <w:noProof/>
                <w:webHidden/>
              </w:rPr>
              <w:instrText xml:space="preserve"> PAGEREF _Toc432757565 \h </w:instrText>
            </w:r>
            <w:r>
              <w:rPr>
                <w:noProof/>
                <w:webHidden/>
              </w:rPr>
            </w:r>
            <w:r>
              <w:rPr>
                <w:noProof/>
                <w:webHidden/>
              </w:rPr>
              <w:fldChar w:fldCharType="separate"/>
            </w:r>
            <w:r w:rsidR="00491B1D">
              <w:rPr>
                <w:noProof/>
                <w:webHidden/>
              </w:rPr>
              <w:t>37</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66" w:history="1">
            <w:r w:rsidR="00491B1D" w:rsidRPr="00752F3A">
              <w:rPr>
                <w:rStyle w:val="a8"/>
                <w:rFonts w:asciiTheme="majorEastAsia" w:eastAsiaTheme="majorEastAsia" w:hAnsiTheme="majorEastAsia"/>
                <w:b/>
                <w:bCs/>
                <w:noProof/>
                <w:kern w:val="0"/>
              </w:rPr>
              <w:t>3.5.9</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监控设置</w:t>
            </w:r>
            <w:r w:rsidR="00491B1D">
              <w:rPr>
                <w:noProof/>
                <w:webHidden/>
              </w:rPr>
              <w:tab/>
            </w:r>
            <w:r>
              <w:rPr>
                <w:noProof/>
                <w:webHidden/>
              </w:rPr>
              <w:fldChar w:fldCharType="begin"/>
            </w:r>
            <w:r w:rsidR="00491B1D">
              <w:rPr>
                <w:noProof/>
                <w:webHidden/>
              </w:rPr>
              <w:instrText xml:space="preserve"> PAGEREF _Toc432757566 \h </w:instrText>
            </w:r>
            <w:r>
              <w:rPr>
                <w:noProof/>
                <w:webHidden/>
              </w:rPr>
            </w:r>
            <w:r>
              <w:rPr>
                <w:noProof/>
                <w:webHidden/>
              </w:rPr>
              <w:fldChar w:fldCharType="separate"/>
            </w:r>
            <w:r w:rsidR="00491B1D">
              <w:rPr>
                <w:noProof/>
                <w:webHidden/>
              </w:rPr>
              <w:t>38</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67" w:history="1">
            <w:r w:rsidR="00491B1D" w:rsidRPr="00752F3A">
              <w:rPr>
                <w:rStyle w:val="a8"/>
                <w:rFonts w:ascii="宋体" w:eastAsia="宋体" w:hAnsi="宋体" w:cs="微软雅黑"/>
                <w:b/>
                <w:bCs/>
                <w:noProof/>
                <w:kern w:val="0"/>
                <w:lang/>
              </w:rPr>
              <w:t>3.6</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接口管理</w:t>
            </w:r>
            <w:r w:rsidR="00491B1D">
              <w:rPr>
                <w:noProof/>
                <w:webHidden/>
              </w:rPr>
              <w:tab/>
            </w:r>
            <w:r>
              <w:rPr>
                <w:noProof/>
                <w:webHidden/>
              </w:rPr>
              <w:fldChar w:fldCharType="begin"/>
            </w:r>
            <w:r w:rsidR="00491B1D">
              <w:rPr>
                <w:noProof/>
                <w:webHidden/>
              </w:rPr>
              <w:instrText xml:space="preserve"> PAGEREF _Toc432757567 \h </w:instrText>
            </w:r>
            <w:r>
              <w:rPr>
                <w:noProof/>
                <w:webHidden/>
              </w:rPr>
            </w:r>
            <w:r>
              <w:rPr>
                <w:noProof/>
                <w:webHidden/>
              </w:rPr>
              <w:fldChar w:fldCharType="separate"/>
            </w:r>
            <w:r w:rsidR="00491B1D">
              <w:rPr>
                <w:noProof/>
                <w:webHidden/>
              </w:rPr>
              <w:t>39</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68" w:history="1">
            <w:r w:rsidR="00491B1D" w:rsidRPr="00752F3A">
              <w:rPr>
                <w:rStyle w:val="a8"/>
                <w:rFonts w:ascii="宋体" w:eastAsia="宋体" w:hAnsi="宋体" w:cs="微软雅黑"/>
                <w:b/>
                <w:bCs/>
                <w:noProof/>
                <w:kern w:val="0"/>
                <w:lang/>
              </w:rPr>
              <w:t>3.7</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高可用管理</w:t>
            </w:r>
            <w:r w:rsidR="00491B1D">
              <w:rPr>
                <w:noProof/>
                <w:webHidden/>
              </w:rPr>
              <w:tab/>
            </w:r>
            <w:r>
              <w:rPr>
                <w:noProof/>
                <w:webHidden/>
              </w:rPr>
              <w:fldChar w:fldCharType="begin"/>
            </w:r>
            <w:r w:rsidR="00491B1D">
              <w:rPr>
                <w:noProof/>
                <w:webHidden/>
              </w:rPr>
              <w:instrText xml:space="preserve"> PAGEREF _Toc432757568 \h </w:instrText>
            </w:r>
            <w:r>
              <w:rPr>
                <w:noProof/>
                <w:webHidden/>
              </w:rPr>
            </w:r>
            <w:r>
              <w:rPr>
                <w:noProof/>
                <w:webHidden/>
              </w:rPr>
              <w:fldChar w:fldCharType="separate"/>
            </w:r>
            <w:r w:rsidR="00491B1D">
              <w:rPr>
                <w:noProof/>
                <w:webHidden/>
              </w:rPr>
              <w:t>41</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69" w:history="1">
            <w:r w:rsidR="00491B1D" w:rsidRPr="00752F3A">
              <w:rPr>
                <w:rStyle w:val="a8"/>
                <w:rFonts w:ascii="宋体" w:eastAsia="宋体" w:hAnsi="宋体" w:cs="微软雅黑"/>
                <w:b/>
                <w:bCs/>
                <w:noProof/>
                <w:kern w:val="0"/>
                <w:lang/>
              </w:rPr>
              <w:t>3.8</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系统管理</w:t>
            </w:r>
            <w:r w:rsidR="00491B1D">
              <w:rPr>
                <w:noProof/>
                <w:webHidden/>
              </w:rPr>
              <w:tab/>
            </w:r>
            <w:r>
              <w:rPr>
                <w:noProof/>
                <w:webHidden/>
              </w:rPr>
              <w:fldChar w:fldCharType="begin"/>
            </w:r>
            <w:r w:rsidR="00491B1D">
              <w:rPr>
                <w:noProof/>
                <w:webHidden/>
              </w:rPr>
              <w:instrText xml:space="preserve"> PAGEREF _Toc432757569 \h </w:instrText>
            </w:r>
            <w:r>
              <w:rPr>
                <w:noProof/>
                <w:webHidden/>
              </w:rPr>
            </w:r>
            <w:r>
              <w:rPr>
                <w:noProof/>
                <w:webHidden/>
              </w:rPr>
              <w:fldChar w:fldCharType="separate"/>
            </w:r>
            <w:r w:rsidR="00491B1D">
              <w:rPr>
                <w:noProof/>
                <w:webHidden/>
              </w:rPr>
              <w:t>42</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70" w:history="1">
            <w:r w:rsidR="00491B1D" w:rsidRPr="00752F3A">
              <w:rPr>
                <w:rStyle w:val="a8"/>
                <w:rFonts w:asciiTheme="majorEastAsia" w:eastAsiaTheme="majorEastAsia" w:hAnsiTheme="majorEastAsia"/>
                <w:b/>
                <w:bCs/>
                <w:noProof/>
                <w:kern w:val="0"/>
              </w:rPr>
              <w:t>3.8.1</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系统操作日志管理</w:t>
            </w:r>
            <w:r w:rsidR="00491B1D">
              <w:rPr>
                <w:noProof/>
                <w:webHidden/>
              </w:rPr>
              <w:tab/>
            </w:r>
            <w:r>
              <w:rPr>
                <w:noProof/>
                <w:webHidden/>
              </w:rPr>
              <w:fldChar w:fldCharType="begin"/>
            </w:r>
            <w:r w:rsidR="00491B1D">
              <w:rPr>
                <w:noProof/>
                <w:webHidden/>
              </w:rPr>
              <w:instrText xml:space="preserve"> PAGEREF _Toc432757570 \h </w:instrText>
            </w:r>
            <w:r>
              <w:rPr>
                <w:noProof/>
                <w:webHidden/>
              </w:rPr>
            </w:r>
            <w:r>
              <w:rPr>
                <w:noProof/>
                <w:webHidden/>
              </w:rPr>
              <w:fldChar w:fldCharType="separate"/>
            </w:r>
            <w:r w:rsidR="00491B1D">
              <w:rPr>
                <w:noProof/>
                <w:webHidden/>
              </w:rPr>
              <w:t>42</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71" w:history="1">
            <w:r w:rsidR="00491B1D" w:rsidRPr="00752F3A">
              <w:rPr>
                <w:rStyle w:val="a8"/>
                <w:rFonts w:asciiTheme="majorEastAsia" w:eastAsiaTheme="majorEastAsia" w:hAnsiTheme="majorEastAsia"/>
                <w:b/>
                <w:bCs/>
                <w:noProof/>
                <w:kern w:val="0"/>
              </w:rPr>
              <w:t>3.8.2</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用户及权限管理</w:t>
            </w:r>
            <w:r w:rsidR="00491B1D">
              <w:rPr>
                <w:noProof/>
                <w:webHidden/>
              </w:rPr>
              <w:tab/>
            </w:r>
            <w:r>
              <w:rPr>
                <w:noProof/>
                <w:webHidden/>
              </w:rPr>
              <w:fldChar w:fldCharType="begin"/>
            </w:r>
            <w:r w:rsidR="00491B1D">
              <w:rPr>
                <w:noProof/>
                <w:webHidden/>
              </w:rPr>
              <w:instrText xml:space="preserve"> PAGEREF _Toc432757571 \h </w:instrText>
            </w:r>
            <w:r>
              <w:rPr>
                <w:noProof/>
                <w:webHidden/>
              </w:rPr>
            </w:r>
            <w:r>
              <w:rPr>
                <w:noProof/>
                <w:webHidden/>
              </w:rPr>
              <w:fldChar w:fldCharType="separate"/>
            </w:r>
            <w:r w:rsidR="00491B1D">
              <w:rPr>
                <w:noProof/>
                <w:webHidden/>
              </w:rPr>
              <w:t>43</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72" w:history="1">
            <w:r w:rsidR="00491B1D" w:rsidRPr="00752F3A">
              <w:rPr>
                <w:rStyle w:val="a8"/>
                <w:rFonts w:asciiTheme="majorEastAsia" w:eastAsiaTheme="majorEastAsia" w:hAnsiTheme="majorEastAsia"/>
                <w:b/>
                <w:bCs/>
                <w:noProof/>
                <w:kern w:val="0"/>
              </w:rPr>
              <w:t>3.8.3</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平台配置管理</w:t>
            </w:r>
            <w:r w:rsidR="00491B1D">
              <w:rPr>
                <w:noProof/>
                <w:webHidden/>
              </w:rPr>
              <w:tab/>
            </w:r>
            <w:r>
              <w:rPr>
                <w:noProof/>
                <w:webHidden/>
              </w:rPr>
              <w:fldChar w:fldCharType="begin"/>
            </w:r>
            <w:r w:rsidR="00491B1D">
              <w:rPr>
                <w:noProof/>
                <w:webHidden/>
              </w:rPr>
              <w:instrText xml:space="preserve"> PAGEREF _Toc432757572 \h </w:instrText>
            </w:r>
            <w:r>
              <w:rPr>
                <w:noProof/>
                <w:webHidden/>
              </w:rPr>
            </w:r>
            <w:r>
              <w:rPr>
                <w:noProof/>
                <w:webHidden/>
              </w:rPr>
              <w:fldChar w:fldCharType="separate"/>
            </w:r>
            <w:r w:rsidR="00491B1D">
              <w:rPr>
                <w:noProof/>
                <w:webHidden/>
              </w:rPr>
              <w:t>44</w:t>
            </w:r>
            <w:r>
              <w:rPr>
                <w:noProof/>
                <w:webHidden/>
              </w:rPr>
              <w:fldChar w:fldCharType="end"/>
            </w:r>
          </w:hyperlink>
        </w:p>
        <w:p w:rsidR="00491B1D" w:rsidRDefault="00C33498">
          <w:pPr>
            <w:pStyle w:val="3"/>
            <w:tabs>
              <w:tab w:val="left" w:pos="1680"/>
              <w:tab w:val="right" w:leader="dot" w:pos="8296"/>
            </w:tabs>
            <w:rPr>
              <w:rFonts w:asciiTheme="minorHAnsi" w:eastAsiaTheme="minorEastAsia" w:hAnsiTheme="minorHAnsi" w:cstheme="minorBidi"/>
              <w:noProof/>
              <w:szCs w:val="22"/>
            </w:rPr>
          </w:pPr>
          <w:hyperlink w:anchor="_Toc432757573" w:history="1">
            <w:r w:rsidR="00491B1D" w:rsidRPr="00752F3A">
              <w:rPr>
                <w:rStyle w:val="a8"/>
                <w:rFonts w:asciiTheme="majorEastAsia" w:eastAsiaTheme="majorEastAsia" w:hAnsiTheme="majorEastAsia"/>
                <w:b/>
                <w:bCs/>
                <w:noProof/>
                <w:kern w:val="0"/>
              </w:rPr>
              <w:t>3.8.4</w:t>
            </w:r>
            <w:r w:rsidR="00491B1D">
              <w:rPr>
                <w:rFonts w:asciiTheme="minorHAnsi" w:eastAsiaTheme="minorEastAsia" w:hAnsiTheme="minorHAnsi" w:cstheme="minorBidi"/>
                <w:noProof/>
                <w:szCs w:val="22"/>
              </w:rPr>
              <w:tab/>
            </w:r>
            <w:r w:rsidR="00491B1D" w:rsidRPr="00752F3A">
              <w:rPr>
                <w:rStyle w:val="a8"/>
                <w:rFonts w:asciiTheme="majorEastAsia" w:eastAsiaTheme="majorEastAsia" w:hAnsiTheme="majorEastAsia" w:hint="eastAsia"/>
                <w:b/>
                <w:bCs/>
                <w:noProof/>
                <w:kern w:val="0"/>
              </w:rPr>
              <w:t>报表管理</w:t>
            </w:r>
            <w:r w:rsidR="00491B1D">
              <w:rPr>
                <w:noProof/>
                <w:webHidden/>
              </w:rPr>
              <w:tab/>
            </w:r>
            <w:r>
              <w:rPr>
                <w:noProof/>
                <w:webHidden/>
              </w:rPr>
              <w:fldChar w:fldCharType="begin"/>
            </w:r>
            <w:r w:rsidR="00491B1D">
              <w:rPr>
                <w:noProof/>
                <w:webHidden/>
              </w:rPr>
              <w:instrText xml:space="preserve"> PAGEREF _Toc432757573 \h </w:instrText>
            </w:r>
            <w:r>
              <w:rPr>
                <w:noProof/>
                <w:webHidden/>
              </w:rPr>
            </w:r>
            <w:r>
              <w:rPr>
                <w:noProof/>
                <w:webHidden/>
              </w:rPr>
              <w:fldChar w:fldCharType="separate"/>
            </w:r>
            <w:r w:rsidR="00491B1D">
              <w:rPr>
                <w:noProof/>
                <w:webHidden/>
              </w:rPr>
              <w:t>44</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74" w:history="1">
            <w:r w:rsidR="00491B1D" w:rsidRPr="00752F3A">
              <w:rPr>
                <w:rStyle w:val="a8"/>
                <w:rFonts w:ascii="宋体" w:eastAsia="宋体" w:hAnsi="宋体" w:cs="微软雅黑"/>
                <w:b/>
                <w:bCs/>
                <w:noProof/>
                <w:kern w:val="0"/>
                <w:lang/>
              </w:rPr>
              <w:t>3.9</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业务系统管理</w:t>
            </w:r>
            <w:r w:rsidR="00491B1D">
              <w:rPr>
                <w:noProof/>
                <w:webHidden/>
              </w:rPr>
              <w:tab/>
            </w:r>
            <w:r>
              <w:rPr>
                <w:noProof/>
                <w:webHidden/>
              </w:rPr>
              <w:fldChar w:fldCharType="begin"/>
            </w:r>
            <w:r w:rsidR="00491B1D">
              <w:rPr>
                <w:noProof/>
                <w:webHidden/>
              </w:rPr>
              <w:instrText xml:space="preserve"> PAGEREF _Toc432757574 \h </w:instrText>
            </w:r>
            <w:r>
              <w:rPr>
                <w:noProof/>
                <w:webHidden/>
              </w:rPr>
            </w:r>
            <w:r>
              <w:rPr>
                <w:noProof/>
                <w:webHidden/>
              </w:rPr>
              <w:fldChar w:fldCharType="separate"/>
            </w:r>
            <w:r w:rsidR="00491B1D">
              <w:rPr>
                <w:noProof/>
                <w:webHidden/>
              </w:rPr>
              <w:t>45</w:t>
            </w:r>
            <w:r>
              <w:rPr>
                <w:noProof/>
                <w:webHidden/>
              </w:rPr>
              <w:fldChar w:fldCharType="end"/>
            </w:r>
          </w:hyperlink>
        </w:p>
        <w:p w:rsidR="00491B1D" w:rsidRDefault="00C33498">
          <w:pPr>
            <w:pStyle w:val="2"/>
            <w:tabs>
              <w:tab w:val="left" w:pos="1260"/>
              <w:tab w:val="right" w:leader="dot" w:pos="8296"/>
            </w:tabs>
            <w:rPr>
              <w:rFonts w:asciiTheme="minorHAnsi" w:eastAsiaTheme="minorEastAsia" w:hAnsiTheme="minorHAnsi" w:cstheme="minorBidi"/>
              <w:noProof/>
              <w:szCs w:val="22"/>
            </w:rPr>
          </w:pPr>
          <w:hyperlink w:anchor="_Toc432757575" w:history="1">
            <w:r w:rsidR="00491B1D" w:rsidRPr="00752F3A">
              <w:rPr>
                <w:rStyle w:val="a8"/>
                <w:rFonts w:ascii="宋体" w:eastAsia="宋体" w:hAnsi="宋体" w:cs="微软雅黑"/>
                <w:b/>
                <w:bCs/>
                <w:noProof/>
                <w:kern w:val="0"/>
                <w:lang/>
              </w:rPr>
              <w:t>3.10</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消息管理</w:t>
            </w:r>
            <w:r w:rsidR="00491B1D">
              <w:rPr>
                <w:noProof/>
                <w:webHidden/>
              </w:rPr>
              <w:tab/>
            </w:r>
            <w:r>
              <w:rPr>
                <w:noProof/>
                <w:webHidden/>
              </w:rPr>
              <w:fldChar w:fldCharType="begin"/>
            </w:r>
            <w:r w:rsidR="00491B1D">
              <w:rPr>
                <w:noProof/>
                <w:webHidden/>
              </w:rPr>
              <w:instrText xml:space="preserve"> PAGEREF _Toc432757575 \h </w:instrText>
            </w:r>
            <w:r>
              <w:rPr>
                <w:noProof/>
                <w:webHidden/>
              </w:rPr>
            </w:r>
            <w:r>
              <w:rPr>
                <w:noProof/>
                <w:webHidden/>
              </w:rPr>
              <w:fldChar w:fldCharType="separate"/>
            </w:r>
            <w:r w:rsidR="00491B1D">
              <w:rPr>
                <w:noProof/>
                <w:webHidden/>
              </w:rPr>
              <w:t>46</w:t>
            </w:r>
            <w:r>
              <w:rPr>
                <w:noProof/>
                <w:webHidden/>
              </w:rPr>
              <w:fldChar w:fldCharType="end"/>
            </w:r>
          </w:hyperlink>
        </w:p>
        <w:p w:rsidR="00491B1D" w:rsidRDefault="00C33498">
          <w:pPr>
            <w:pStyle w:val="2"/>
            <w:tabs>
              <w:tab w:val="left" w:pos="1260"/>
              <w:tab w:val="right" w:leader="dot" w:pos="8296"/>
            </w:tabs>
            <w:rPr>
              <w:rFonts w:asciiTheme="minorHAnsi" w:eastAsiaTheme="minorEastAsia" w:hAnsiTheme="minorHAnsi" w:cstheme="minorBidi"/>
              <w:noProof/>
              <w:szCs w:val="22"/>
            </w:rPr>
          </w:pPr>
          <w:hyperlink w:anchor="_Toc432757576" w:history="1">
            <w:r w:rsidR="00491B1D" w:rsidRPr="00752F3A">
              <w:rPr>
                <w:rStyle w:val="a8"/>
                <w:rFonts w:ascii="宋体" w:eastAsia="宋体" w:hAnsi="宋体" w:cs="微软雅黑"/>
                <w:b/>
                <w:bCs/>
                <w:noProof/>
                <w:kern w:val="0"/>
                <w:lang/>
              </w:rPr>
              <w:t>3.11</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参数配置管理</w:t>
            </w:r>
            <w:r w:rsidR="00491B1D">
              <w:rPr>
                <w:noProof/>
                <w:webHidden/>
              </w:rPr>
              <w:tab/>
            </w:r>
            <w:r>
              <w:rPr>
                <w:noProof/>
                <w:webHidden/>
              </w:rPr>
              <w:fldChar w:fldCharType="begin"/>
            </w:r>
            <w:r w:rsidR="00491B1D">
              <w:rPr>
                <w:noProof/>
                <w:webHidden/>
              </w:rPr>
              <w:instrText xml:space="preserve"> PAGEREF _Toc432757576 \h </w:instrText>
            </w:r>
            <w:r>
              <w:rPr>
                <w:noProof/>
                <w:webHidden/>
              </w:rPr>
            </w:r>
            <w:r>
              <w:rPr>
                <w:noProof/>
                <w:webHidden/>
              </w:rPr>
              <w:fldChar w:fldCharType="separate"/>
            </w:r>
            <w:r w:rsidR="00491B1D">
              <w:rPr>
                <w:noProof/>
                <w:webHidden/>
              </w:rPr>
              <w:t>46</w:t>
            </w:r>
            <w:r>
              <w:rPr>
                <w:noProof/>
                <w:webHidden/>
              </w:rPr>
              <w:fldChar w:fldCharType="end"/>
            </w:r>
          </w:hyperlink>
        </w:p>
        <w:p w:rsidR="00491B1D" w:rsidRDefault="00C33498">
          <w:pPr>
            <w:pStyle w:val="10"/>
            <w:tabs>
              <w:tab w:val="right" w:leader="dot" w:pos="8296"/>
            </w:tabs>
            <w:rPr>
              <w:rFonts w:asciiTheme="minorHAnsi" w:eastAsiaTheme="minorEastAsia" w:hAnsiTheme="minorHAnsi" w:cstheme="minorBidi"/>
              <w:noProof/>
              <w:szCs w:val="22"/>
            </w:rPr>
          </w:pPr>
          <w:hyperlink w:anchor="_Toc432757577" w:history="1">
            <w:r w:rsidR="00491B1D" w:rsidRPr="00752F3A">
              <w:rPr>
                <w:rStyle w:val="a8"/>
                <w:rFonts w:ascii="黑体" w:eastAsia="黑体" w:hAnsi="黑体" w:hint="eastAsia"/>
                <w:b/>
                <w:bCs/>
                <w:noProof/>
              </w:rPr>
              <w:t>四、非功能需求</w:t>
            </w:r>
            <w:r w:rsidR="00491B1D">
              <w:rPr>
                <w:noProof/>
                <w:webHidden/>
              </w:rPr>
              <w:tab/>
            </w:r>
            <w:r>
              <w:rPr>
                <w:noProof/>
                <w:webHidden/>
              </w:rPr>
              <w:fldChar w:fldCharType="begin"/>
            </w:r>
            <w:r w:rsidR="00491B1D">
              <w:rPr>
                <w:noProof/>
                <w:webHidden/>
              </w:rPr>
              <w:instrText xml:space="preserve"> PAGEREF _Toc432757577 \h </w:instrText>
            </w:r>
            <w:r>
              <w:rPr>
                <w:noProof/>
                <w:webHidden/>
              </w:rPr>
            </w:r>
            <w:r>
              <w:rPr>
                <w:noProof/>
                <w:webHidden/>
              </w:rPr>
              <w:fldChar w:fldCharType="separate"/>
            </w:r>
            <w:r w:rsidR="00491B1D">
              <w:rPr>
                <w:noProof/>
                <w:webHidden/>
              </w:rPr>
              <w:t>47</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78" w:history="1">
            <w:r w:rsidR="00491B1D" w:rsidRPr="00752F3A">
              <w:rPr>
                <w:rStyle w:val="a8"/>
                <w:rFonts w:ascii="宋体" w:eastAsia="宋体" w:hAnsi="宋体" w:cs="微软雅黑"/>
                <w:b/>
                <w:bCs/>
                <w:noProof/>
                <w:kern w:val="0"/>
                <w:lang/>
              </w:rPr>
              <w:t>4.1</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高可用性</w:t>
            </w:r>
            <w:r w:rsidR="00491B1D">
              <w:rPr>
                <w:noProof/>
                <w:webHidden/>
              </w:rPr>
              <w:tab/>
            </w:r>
            <w:r>
              <w:rPr>
                <w:noProof/>
                <w:webHidden/>
              </w:rPr>
              <w:fldChar w:fldCharType="begin"/>
            </w:r>
            <w:r w:rsidR="00491B1D">
              <w:rPr>
                <w:noProof/>
                <w:webHidden/>
              </w:rPr>
              <w:instrText xml:space="preserve"> PAGEREF _Toc432757578 \h </w:instrText>
            </w:r>
            <w:r>
              <w:rPr>
                <w:noProof/>
                <w:webHidden/>
              </w:rPr>
            </w:r>
            <w:r>
              <w:rPr>
                <w:noProof/>
                <w:webHidden/>
              </w:rPr>
              <w:fldChar w:fldCharType="separate"/>
            </w:r>
            <w:r w:rsidR="00491B1D">
              <w:rPr>
                <w:noProof/>
                <w:webHidden/>
              </w:rPr>
              <w:t>47</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79" w:history="1">
            <w:r w:rsidR="00491B1D" w:rsidRPr="00752F3A">
              <w:rPr>
                <w:rStyle w:val="a8"/>
                <w:rFonts w:ascii="宋体" w:eastAsia="宋体" w:hAnsi="宋体" w:cs="微软雅黑"/>
                <w:b/>
                <w:bCs/>
                <w:noProof/>
                <w:kern w:val="0"/>
                <w:lang/>
              </w:rPr>
              <w:t>4.2</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高性能</w:t>
            </w:r>
            <w:r w:rsidR="00491B1D">
              <w:rPr>
                <w:noProof/>
                <w:webHidden/>
              </w:rPr>
              <w:tab/>
            </w:r>
            <w:r>
              <w:rPr>
                <w:noProof/>
                <w:webHidden/>
              </w:rPr>
              <w:fldChar w:fldCharType="begin"/>
            </w:r>
            <w:r w:rsidR="00491B1D">
              <w:rPr>
                <w:noProof/>
                <w:webHidden/>
              </w:rPr>
              <w:instrText xml:space="preserve"> PAGEREF _Toc432757579 \h </w:instrText>
            </w:r>
            <w:r>
              <w:rPr>
                <w:noProof/>
                <w:webHidden/>
              </w:rPr>
            </w:r>
            <w:r>
              <w:rPr>
                <w:noProof/>
                <w:webHidden/>
              </w:rPr>
              <w:fldChar w:fldCharType="separate"/>
            </w:r>
            <w:r w:rsidR="00491B1D">
              <w:rPr>
                <w:noProof/>
                <w:webHidden/>
              </w:rPr>
              <w:t>47</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80" w:history="1">
            <w:r w:rsidR="00491B1D" w:rsidRPr="00752F3A">
              <w:rPr>
                <w:rStyle w:val="a8"/>
                <w:rFonts w:ascii="宋体" w:eastAsia="宋体" w:hAnsi="宋体" w:cs="微软雅黑"/>
                <w:b/>
                <w:bCs/>
                <w:noProof/>
                <w:kern w:val="0"/>
                <w:lang/>
              </w:rPr>
              <w:t>4.3</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高可靠性</w:t>
            </w:r>
            <w:r w:rsidR="00491B1D">
              <w:rPr>
                <w:noProof/>
                <w:webHidden/>
              </w:rPr>
              <w:tab/>
            </w:r>
            <w:r>
              <w:rPr>
                <w:noProof/>
                <w:webHidden/>
              </w:rPr>
              <w:fldChar w:fldCharType="begin"/>
            </w:r>
            <w:r w:rsidR="00491B1D">
              <w:rPr>
                <w:noProof/>
                <w:webHidden/>
              </w:rPr>
              <w:instrText xml:space="preserve"> PAGEREF _Toc432757580 \h </w:instrText>
            </w:r>
            <w:r>
              <w:rPr>
                <w:noProof/>
                <w:webHidden/>
              </w:rPr>
            </w:r>
            <w:r>
              <w:rPr>
                <w:noProof/>
                <w:webHidden/>
              </w:rPr>
              <w:fldChar w:fldCharType="separate"/>
            </w:r>
            <w:r w:rsidR="00491B1D">
              <w:rPr>
                <w:noProof/>
                <w:webHidden/>
              </w:rPr>
              <w:t>48</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81" w:history="1">
            <w:r w:rsidR="00491B1D" w:rsidRPr="00752F3A">
              <w:rPr>
                <w:rStyle w:val="a8"/>
                <w:rFonts w:ascii="宋体" w:eastAsia="宋体" w:hAnsi="宋体" w:cs="微软雅黑"/>
                <w:b/>
                <w:bCs/>
                <w:noProof/>
                <w:kern w:val="0"/>
                <w:lang/>
              </w:rPr>
              <w:t>4.4</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可扩展性</w:t>
            </w:r>
            <w:r w:rsidR="00491B1D">
              <w:rPr>
                <w:noProof/>
                <w:webHidden/>
              </w:rPr>
              <w:tab/>
            </w:r>
            <w:r>
              <w:rPr>
                <w:noProof/>
                <w:webHidden/>
              </w:rPr>
              <w:fldChar w:fldCharType="begin"/>
            </w:r>
            <w:r w:rsidR="00491B1D">
              <w:rPr>
                <w:noProof/>
                <w:webHidden/>
              </w:rPr>
              <w:instrText xml:space="preserve"> PAGEREF _Toc432757581 \h </w:instrText>
            </w:r>
            <w:r>
              <w:rPr>
                <w:noProof/>
                <w:webHidden/>
              </w:rPr>
            </w:r>
            <w:r>
              <w:rPr>
                <w:noProof/>
                <w:webHidden/>
              </w:rPr>
              <w:fldChar w:fldCharType="separate"/>
            </w:r>
            <w:r w:rsidR="00491B1D">
              <w:rPr>
                <w:noProof/>
                <w:webHidden/>
              </w:rPr>
              <w:t>48</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82" w:history="1">
            <w:r w:rsidR="00491B1D" w:rsidRPr="00752F3A">
              <w:rPr>
                <w:rStyle w:val="a8"/>
                <w:rFonts w:ascii="宋体" w:eastAsia="宋体" w:hAnsi="宋体" w:cs="微软雅黑"/>
                <w:b/>
                <w:bCs/>
                <w:noProof/>
                <w:kern w:val="0"/>
                <w:lang/>
              </w:rPr>
              <w:t>4.5</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高安全性</w:t>
            </w:r>
            <w:r w:rsidR="00491B1D">
              <w:rPr>
                <w:noProof/>
                <w:webHidden/>
              </w:rPr>
              <w:tab/>
            </w:r>
            <w:r>
              <w:rPr>
                <w:noProof/>
                <w:webHidden/>
              </w:rPr>
              <w:fldChar w:fldCharType="begin"/>
            </w:r>
            <w:r w:rsidR="00491B1D">
              <w:rPr>
                <w:noProof/>
                <w:webHidden/>
              </w:rPr>
              <w:instrText xml:space="preserve"> PAGEREF _Toc432757582 \h </w:instrText>
            </w:r>
            <w:r>
              <w:rPr>
                <w:noProof/>
                <w:webHidden/>
              </w:rPr>
            </w:r>
            <w:r>
              <w:rPr>
                <w:noProof/>
                <w:webHidden/>
              </w:rPr>
              <w:fldChar w:fldCharType="separate"/>
            </w:r>
            <w:r w:rsidR="00491B1D">
              <w:rPr>
                <w:noProof/>
                <w:webHidden/>
              </w:rPr>
              <w:t>49</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83" w:history="1">
            <w:r w:rsidR="00491B1D" w:rsidRPr="00752F3A">
              <w:rPr>
                <w:rStyle w:val="a8"/>
                <w:rFonts w:ascii="宋体" w:eastAsia="宋体" w:hAnsi="宋体" w:cs="微软雅黑"/>
                <w:b/>
                <w:bCs/>
                <w:noProof/>
                <w:kern w:val="0"/>
                <w:lang/>
              </w:rPr>
              <w:t>4.6</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易维护性</w:t>
            </w:r>
            <w:r w:rsidR="00491B1D">
              <w:rPr>
                <w:noProof/>
                <w:webHidden/>
              </w:rPr>
              <w:tab/>
            </w:r>
            <w:r>
              <w:rPr>
                <w:noProof/>
                <w:webHidden/>
              </w:rPr>
              <w:fldChar w:fldCharType="begin"/>
            </w:r>
            <w:r w:rsidR="00491B1D">
              <w:rPr>
                <w:noProof/>
                <w:webHidden/>
              </w:rPr>
              <w:instrText xml:space="preserve"> PAGEREF _Toc432757583 \h </w:instrText>
            </w:r>
            <w:r>
              <w:rPr>
                <w:noProof/>
                <w:webHidden/>
              </w:rPr>
            </w:r>
            <w:r>
              <w:rPr>
                <w:noProof/>
                <w:webHidden/>
              </w:rPr>
              <w:fldChar w:fldCharType="separate"/>
            </w:r>
            <w:r w:rsidR="00491B1D">
              <w:rPr>
                <w:noProof/>
                <w:webHidden/>
              </w:rPr>
              <w:t>49</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84" w:history="1">
            <w:r w:rsidR="00491B1D" w:rsidRPr="00752F3A">
              <w:rPr>
                <w:rStyle w:val="a8"/>
                <w:rFonts w:ascii="宋体" w:eastAsia="宋体" w:hAnsi="宋体" w:cs="微软雅黑"/>
                <w:b/>
                <w:bCs/>
                <w:noProof/>
                <w:kern w:val="0"/>
                <w:lang/>
              </w:rPr>
              <w:t>4.7</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松耦合性</w:t>
            </w:r>
            <w:r w:rsidR="00491B1D">
              <w:rPr>
                <w:noProof/>
                <w:webHidden/>
              </w:rPr>
              <w:tab/>
            </w:r>
            <w:r>
              <w:rPr>
                <w:noProof/>
                <w:webHidden/>
              </w:rPr>
              <w:fldChar w:fldCharType="begin"/>
            </w:r>
            <w:r w:rsidR="00491B1D">
              <w:rPr>
                <w:noProof/>
                <w:webHidden/>
              </w:rPr>
              <w:instrText xml:space="preserve"> PAGEREF _Toc432757584 \h </w:instrText>
            </w:r>
            <w:r>
              <w:rPr>
                <w:noProof/>
                <w:webHidden/>
              </w:rPr>
            </w:r>
            <w:r>
              <w:rPr>
                <w:noProof/>
                <w:webHidden/>
              </w:rPr>
              <w:fldChar w:fldCharType="separate"/>
            </w:r>
            <w:r w:rsidR="00491B1D">
              <w:rPr>
                <w:noProof/>
                <w:webHidden/>
              </w:rPr>
              <w:t>49</w:t>
            </w:r>
            <w:r>
              <w:rPr>
                <w:noProof/>
                <w:webHidden/>
              </w:rPr>
              <w:fldChar w:fldCharType="end"/>
            </w:r>
          </w:hyperlink>
        </w:p>
        <w:p w:rsidR="00491B1D" w:rsidRDefault="00C33498">
          <w:pPr>
            <w:pStyle w:val="2"/>
            <w:tabs>
              <w:tab w:val="left" w:pos="1050"/>
              <w:tab w:val="right" w:leader="dot" w:pos="8296"/>
            </w:tabs>
            <w:rPr>
              <w:rFonts w:asciiTheme="minorHAnsi" w:eastAsiaTheme="minorEastAsia" w:hAnsiTheme="minorHAnsi" w:cstheme="minorBidi"/>
              <w:noProof/>
              <w:szCs w:val="22"/>
            </w:rPr>
          </w:pPr>
          <w:hyperlink w:anchor="_Toc432757585" w:history="1">
            <w:r w:rsidR="00491B1D" w:rsidRPr="00752F3A">
              <w:rPr>
                <w:rStyle w:val="a8"/>
                <w:rFonts w:ascii="宋体" w:eastAsia="宋体" w:hAnsi="宋体" w:cs="微软雅黑"/>
                <w:b/>
                <w:bCs/>
                <w:noProof/>
                <w:kern w:val="0"/>
                <w:lang/>
              </w:rPr>
              <w:t>4.8</w:t>
            </w:r>
            <w:r w:rsidR="00491B1D">
              <w:rPr>
                <w:rFonts w:asciiTheme="minorHAnsi" w:eastAsiaTheme="minorEastAsia" w:hAnsiTheme="minorHAnsi" w:cstheme="minorBidi"/>
                <w:noProof/>
                <w:szCs w:val="22"/>
              </w:rPr>
              <w:tab/>
            </w:r>
            <w:r w:rsidR="00491B1D" w:rsidRPr="00752F3A">
              <w:rPr>
                <w:rStyle w:val="a8"/>
                <w:rFonts w:ascii="微软雅黑" w:eastAsia="宋体" w:hAnsi="微软雅黑" w:cs="微软雅黑" w:hint="eastAsia"/>
                <w:b/>
                <w:bCs/>
                <w:noProof/>
                <w:kern w:val="0"/>
                <w:lang/>
              </w:rPr>
              <w:t>易操作性</w:t>
            </w:r>
            <w:r w:rsidR="00491B1D">
              <w:rPr>
                <w:noProof/>
                <w:webHidden/>
              </w:rPr>
              <w:tab/>
            </w:r>
            <w:r>
              <w:rPr>
                <w:noProof/>
                <w:webHidden/>
              </w:rPr>
              <w:fldChar w:fldCharType="begin"/>
            </w:r>
            <w:r w:rsidR="00491B1D">
              <w:rPr>
                <w:noProof/>
                <w:webHidden/>
              </w:rPr>
              <w:instrText xml:space="preserve"> PAGEREF _Toc432757585 \h </w:instrText>
            </w:r>
            <w:r>
              <w:rPr>
                <w:noProof/>
                <w:webHidden/>
              </w:rPr>
            </w:r>
            <w:r>
              <w:rPr>
                <w:noProof/>
                <w:webHidden/>
              </w:rPr>
              <w:fldChar w:fldCharType="separate"/>
            </w:r>
            <w:r w:rsidR="00491B1D">
              <w:rPr>
                <w:noProof/>
                <w:webHidden/>
              </w:rPr>
              <w:t>50</w:t>
            </w:r>
            <w:r>
              <w:rPr>
                <w:noProof/>
                <w:webHidden/>
              </w:rPr>
              <w:fldChar w:fldCharType="end"/>
            </w:r>
          </w:hyperlink>
        </w:p>
        <w:p w:rsidR="00807FCF" w:rsidRDefault="00C33498">
          <w:r>
            <w:rPr>
              <w:b/>
              <w:bCs/>
              <w:lang w:val="zh-CN"/>
            </w:rPr>
            <w:fldChar w:fldCharType="end"/>
          </w:r>
        </w:p>
      </w:sdtContent>
    </w:sdt>
    <w:p w:rsidR="00807FCF" w:rsidRDefault="00807FCF">
      <w:pPr>
        <w:widowControl/>
        <w:jc w:val="left"/>
        <w:rPr>
          <w:rFonts w:ascii="华文中宋" w:eastAsia="华文中宋" w:hAnsi="华文中宋"/>
          <w:bCs/>
          <w:sz w:val="32"/>
          <w:szCs w:val="32"/>
        </w:rPr>
      </w:pPr>
      <w:r>
        <w:rPr>
          <w:rFonts w:ascii="华文中宋" w:eastAsia="华文中宋" w:hAnsi="华文中宋"/>
          <w:bCs/>
          <w:sz w:val="32"/>
          <w:szCs w:val="32"/>
        </w:rPr>
        <w:br w:type="page"/>
      </w:r>
    </w:p>
    <w:p w:rsidR="00C77079" w:rsidRPr="00CB7269" w:rsidRDefault="00C77079" w:rsidP="00807FCF">
      <w:pPr>
        <w:keepNext/>
        <w:keepLines/>
        <w:spacing w:before="260" w:after="260" w:line="415" w:lineRule="auto"/>
        <w:outlineLvl w:val="0"/>
        <w:rPr>
          <w:rFonts w:ascii="黑体" w:eastAsia="黑体" w:hAnsi="黑体"/>
          <w:b/>
          <w:bCs/>
          <w:sz w:val="32"/>
          <w:szCs w:val="32"/>
        </w:rPr>
      </w:pPr>
      <w:bookmarkStart w:id="6" w:name="_Toc432757518"/>
      <w:bookmarkStart w:id="7" w:name="_Toc429986976"/>
      <w:r w:rsidRPr="00CB7269">
        <w:rPr>
          <w:rFonts w:ascii="黑体" w:eastAsia="黑体" w:hAnsi="黑体" w:hint="eastAsia"/>
          <w:b/>
          <w:bCs/>
          <w:sz w:val="32"/>
          <w:szCs w:val="32"/>
        </w:rPr>
        <w:lastRenderedPageBreak/>
        <w:t>一</w:t>
      </w:r>
      <w:r w:rsidRPr="00CB7269">
        <w:rPr>
          <w:rFonts w:ascii="黑体" w:eastAsia="黑体" w:hAnsi="黑体"/>
          <w:b/>
          <w:bCs/>
          <w:sz w:val="32"/>
          <w:szCs w:val="32"/>
        </w:rPr>
        <w:t>、</w:t>
      </w:r>
      <w:r w:rsidRPr="00CB7269">
        <w:rPr>
          <w:rFonts w:ascii="黑体" w:eastAsia="黑体" w:hAnsi="黑体" w:hint="eastAsia"/>
          <w:b/>
          <w:bCs/>
          <w:sz w:val="32"/>
          <w:szCs w:val="32"/>
        </w:rPr>
        <w:t>简介</w:t>
      </w:r>
      <w:bookmarkEnd w:id="6"/>
    </w:p>
    <w:p w:rsidR="00C77079" w:rsidRPr="00CB7269" w:rsidRDefault="00BE6D3D" w:rsidP="00AD6300">
      <w:pPr>
        <w:pStyle w:val="ab"/>
        <w:keepNext/>
        <w:keepLines/>
        <w:widowControl/>
        <w:numPr>
          <w:ilvl w:val="0"/>
          <w:numId w:val="21"/>
        </w:numPr>
        <w:spacing w:before="280" w:after="290" w:line="377" w:lineRule="auto"/>
        <w:ind w:firstLineChars="0"/>
        <w:jc w:val="left"/>
        <w:outlineLvl w:val="1"/>
        <w:rPr>
          <w:rFonts w:asciiTheme="majorEastAsia" w:eastAsiaTheme="majorEastAsia" w:hAnsiTheme="majorEastAsia"/>
          <w:b/>
          <w:bCs/>
          <w:kern w:val="0"/>
          <w:sz w:val="32"/>
          <w:szCs w:val="32"/>
          <w:lang/>
        </w:rPr>
      </w:pPr>
      <w:bookmarkStart w:id="8" w:name="_Toc432757519"/>
      <w:r w:rsidRPr="00CB7269">
        <w:rPr>
          <w:rFonts w:asciiTheme="majorEastAsia" w:eastAsiaTheme="majorEastAsia" w:hAnsiTheme="majorEastAsia" w:hint="eastAsia"/>
          <w:b/>
          <w:bCs/>
          <w:kern w:val="0"/>
          <w:sz w:val="32"/>
          <w:szCs w:val="32"/>
          <w:lang/>
        </w:rPr>
        <w:t>目的</w:t>
      </w:r>
      <w:bookmarkEnd w:id="8"/>
    </w:p>
    <w:p w:rsidR="00254835" w:rsidRPr="0063167C" w:rsidRDefault="00254835" w:rsidP="0063167C">
      <w:pPr>
        <w:spacing w:line="420" w:lineRule="auto"/>
        <w:ind w:firstLine="420"/>
        <w:rPr>
          <w:rFonts w:asciiTheme="minorEastAsia" w:eastAsiaTheme="minorEastAsia" w:hAnsiTheme="minorEastAsia"/>
          <w:sz w:val="24"/>
          <w:szCs w:val="24"/>
        </w:rPr>
      </w:pPr>
      <w:r w:rsidRPr="0063167C">
        <w:rPr>
          <w:rFonts w:asciiTheme="minorEastAsia" w:eastAsiaTheme="minorEastAsia" w:hAnsiTheme="minorEastAsia" w:cs="微软雅黑" w:hint="eastAsia"/>
          <w:sz w:val="24"/>
          <w:szCs w:val="24"/>
        </w:rPr>
        <w:t>为</w:t>
      </w:r>
      <w:r w:rsidRPr="0063167C">
        <w:rPr>
          <w:rFonts w:asciiTheme="minorEastAsia" w:eastAsiaTheme="minorEastAsia" w:hAnsiTheme="minorEastAsia" w:cs="MS Gothic"/>
          <w:sz w:val="24"/>
          <w:szCs w:val="24"/>
        </w:rPr>
        <w:t>了</w:t>
      </w:r>
      <w:r w:rsidRPr="0063167C">
        <w:rPr>
          <w:rFonts w:asciiTheme="minorEastAsia" w:eastAsiaTheme="minorEastAsia" w:hAnsiTheme="minorEastAsia"/>
          <w:sz w:val="24"/>
          <w:szCs w:val="24"/>
        </w:rPr>
        <w:t>明确</w:t>
      </w:r>
      <w:r w:rsidRPr="0063167C">
        <w:rPr>
          <w:rFonts w:asciiTheme="minorEastAsia" w:eastAsiaTheme="minorEastAsia" w:hAnsiTheme="minorEastAsia" w:cs="微软雅黑" w:hint="eastAsia"/>
          <w:sz w:val="24"/>
          <w:szCs w:val="24"/>
        </w:rPr>
        <w:t>软</w:t>
      </w:r>
      <w:r w:rsidRPr="0063167C">
        <w:rPr>
          <w:rFonts w:asciiTheme="minorEastAsia" w:eastAsiaTheme="minorEastAsia" w:hAnsiTheme="minorEastAsia" w:cs="MS Gothic" w:hint="eastAsia"/>
          <w:sz w:val="24"/>
          <w:szCs w:val="24"/>
        </w:rPr>
        <w:t>件</w:t>
      </w:r>
      <w:r w:rsidR="00226F7A" w:rsidRPr="0063167C">
        <w:rPr>
          <w:rFonts w:asciiTheme="minorEastAsia" w:eastAsiaTheme="minorEastAsia" w:hAnsiTheme="minorEastAsia"/>
          <w:sz w:val="24"/>
          <w:szCs w:val="24"/>
        </w:rPr>
        <w:t>需求、安排</w:t>
      </w:r>
      <w:r w:rsidR="00226F7A" w:rsidRPr="0063167C">
        <w:rPr>
          <w:rFonts w:asciiTheme="minorEastAsia" w:eastAsiaTheme="minorEastAsia" w:hAnsiTheme="minorEastAsia" w:cs="微软雅黑" w:hint="eastAsia"/>
          <w:sz w:val="24"/>
          <w:szCs w:val="24"/>
        </w:rPr>
        <w:t>项</w:t>
      </w:r>
      <w:r w:rsidR="00226F7A" w:rsidRPr="0063167C">
        <w:rPr>
          <w:rFonts w:asciiTheme="minorEastAsia" w:eastAsiaTheme="minorEastAsia" w:hAnsiTheme="minorEastAsia" w:cs="MS Gothic" w:hint="eastAsia"/>
          <w:sz w:val="24"/>
          <w:szCs w:val="24"/>
        </w:rPr>
        <w:t>目</w:t>
      </w:r>
      <w:r w:rsidR="00226F7A" w:rsidRPr="0063167C">
        <w:rPr>
          <w:rFonts w:asciiTheme="minorEastAsia" w:eastAsiaTheme="minorEastAsia" w:hAnsiTheme="minorEastAsia" w:cs="微软雅黑" w:hint="eastAsia"/>
          <w:sz w:val="24"/>
          <w:szCs w:val="24"/>
        </w:rPr>
        <w:t>规</w:t>
      </w:r>
      <w:r w:rsidR="00226F7A" w:rsidRPr="0063167C">
        <w:rPr>
          <w:rFonts w:asciiTheme="minorEastAsia" w:eastAsiaTheme="minorEastAsia" w:hAnsiTheme="minorEastAsia" w:cs="MS Gothic" w:hint="eastAsia"/>
          <w:sz w:val="24"/>
          <w:szCs w:val="24"/>
        </w:rPr>
        <w:t>划</w:t>
      </w:r>
      <w:r w:rsidRPr="0063167C">
        <w:rPr>
          <w:rFonts w:asciiTheme="minorEastAsia" w:eastAsiaTheme="minorEastAsia" w:hAnsiTheme="minorEastAsia"/>
          <w:sz w:val="24"/>
          <w:szCs w:val="24"/>
        </w:rPr>
        <w:t>与</w:t>
      </w:r>
      <w:r w:rsidRPr="0063167C">
        <w:rPr>
          <w:rFonts w:asciiTheme="minorEastAsia" w:eastAsiaTheme="minorEastAsia" w:hAnsiTheme="minorEastAsia" w:cs="微软雅黑" w:hint="eastAsia"/>
          <w:sz w:val="24"/>
          <w:szCs w:val="24"/>
        </w:rPr>
        <w:t>进</w:t>
      </w:r>
      <w:r w:rsidRPr="0063167C">
        <w:rPr>
          <w:rFonts w:asciiTheme="minorEastAsia" w:eastAsiaTheme="minorEastAsia" w:hAnsiTheme="minorEastAsia" w:cs="MS Gothic" w:hint="eastAsia"/>
          <w:sz w:val="24"/>
          <w:szCs w:val="24"/>
        </w:rPr>
        <w:t>度、</w:t>
      </w:r>
      <w:r w:rsidRPr="0063167C">
        <w:rPr>
          <w:rFonts w:asciiTheme="minorEastAsia" w:eastAsiaTheme="minorEastAsia" w:hAnsiTheme="minorEastAsia" w:cs="微软雅黑" w:hint="eastAsia"/>
          <w:sz w:val="24"/>
          <w:szCs w:val="24"/>
        </w:rPr>
        <w:t>组织软</w:t>
      </w:r>
      <w:r w:rsidRPr="0063167C">
        <w:rPr>
          <w:rFonts w:asciiTheme="minorEastAsia" w:eastAsiaTheme="minorEastAsia" w:hAnsiTheme="minorEastAsia" w:cs="MS Gothic" w:hint="eastAsia"/>
          <w:sz w:val="24"/>
          <w:szCs w:val="24"/>
        </w:rPr>
        <w:t>件开</w:t>
      </w:r>
      <w:r w:rsidRPr="0063167C">
        <w:rPr>
          <w:rFonts w:asciiTheme="minorEastAsia" w:eastAsiaTheme="minorEastAsia" w:hAnsiTheme="minorEastAsia" w:cs="微软雅黑" w:hint="eastAsia"/>
          <w:sz w:val="24"/>
          <w:szCs w:val="24"/>
        </w:rPr>
        <w:t>发</w:t>
      </w:r>
      <w:r w:rsidRPr="0063167C">
        <w:rPr>
          <w:rFonts w:asciiTheme="minorEastAsia" w:eastAsiaTheme="minorEastAsia" w:hAnsiTheme="minorEastAsia" w:cs="MS Gothic" w:hint="eastAsia"/>
          <w:sz w:val="24"/>
          <w:szCs w:val="24"/>
        </w:rPr>
        <w:t>与</w:t>
      </w:r>
      <w:r w:rsidRPr="0063167C">
        <w:rPr>
          <w:rFonts w:asciiTheme="minorEastAsia" w:eastAsiaTheme="minorEastAsia" w:hAnsiTheme="minorEastAsia" w:cs="微软雅黑" w:hint="eastAsia"/>
          <w:sz w:val="24"/>
          <w:szCs w:val="24"/>
        </w:rPr>
        <w:t>测试</w:t>
      </w:r>
      <w:r w:rsidRPr="0063167C">
        <w:rPr>
          <w:rFonts w:asciiTheme="minorEastAsia" w:eastAsiaTheme="minorEastAsia" w:hAnsiTheme="minorEastAsia" w:cs="MS Gothic" w:hint="eastAsia"/>
          <w:sz w:val="24"/>
          <w:szCs w:val="24"/>
        </w:rPr>
        <w:t>，撰写本文档</w:t>
      </w:r>
      <w:r w:rsidRPr="0063167C">
        <w:rPr>
          <w:rFonts w:asciiTheme="minorEastAsia" w:eastAsiaTheme="minorEastAsia" w:hAnsiTheme="minorEastAsia"/>
          <w:sz w:val="24"/>
          <w:szCs w:val="24"/>
        </w:rPr>
        <w:t>。</w:t>
      </w:r>
    </w:p>
    <w:p w:rsidR="00E04533" w:rsidRPr="00CB7269" w:rsidRDefault="001E532C" w:rsidP="00AD6300">
      <w:pPr>
        <w:pStyle w:val="ab"/>
        <w:keepNext/>
        <w:keepLines/>
        <w:widowControl/>
        <w:numPr>
          <w:ilvl w:val="0"/>
          <w:numId w:val="21"/>
        </w:numPr>
        <w:spacing w:before="280" w:after="290" w:line="377" w:lineRule="auto"/>
        <w:ind w:firstLineChars="0"/>
        <w:jc w:val="left"/>
        <w:outlineLvl w:val="1"/>
        <w:rPr>
          <w:rFonts w:asciiTheme="majorEastAsia" w:eastAsiaTheme="majorEastAsia" w:hAnsiTheme="majorEastAsia"/>
          <w:b/>
          <w:bCs/>
          <w:kern w:val="0"/>
          <w:sz w:val="32"/>
          <w:szCs w:val="32"/>
          <w:lang/>
        </w:rPr>
      </w:pPr>
      <w:bookmarkStart w:id="9" w:name="_Toc432757520"/>
      <w:r w:rsidRPr="00CB7269">
        <w:rPr>
          <w:rFonts w:asciiTheme="majorEastAsia" w:eastAsiaTheme="majorEastAsia" w:hAnsiTheme="majorEastAsia" w:hint="eastAsia"/>
          <w:b/>
          <w:bCs/>
          <w:kern w:val="0"/>
          <w:sz w:val="32"/>
          <w:szCs w:val="32"/>
          <w:lang/>
        </w:rPr>
        <w:t>读者对象</w:t>
      </w:r>
      <w:r w:rsidRPr="00CB7269">
        <w:rPr>
          <w:rFonts w:asciiTheme="majorEastAsia" w:eastAsiaTheme="majorEastAsia" w:hAnsiTheme="majorEastAsia"/>
          <w:b/>
          <w:bCs/>
          <w:kern w:val="0"/>
          <w:sz w:val="32"/>
          <w:szCs w:val="32"/>
          <w:lang/>
        </w:rPr>
        <w:t>与</w:t>
      </w:r>
      <w:r w:rsidR="00BE6D3D" w:rsidRPr="00CB7269">
        <w:rPr>
          <w:rFonts w:asciiTheme="majorEastAsia" w:eastAsiaTheme="majorEastAsia" w:hAnsiTheme="majorEastAsia" w:hint="eastAsia"/>
          <w:b/>
          <w:bCs/>
          <w:kern w:val="0"/>
          <w:sz w:val="32"/>
          <w:szCs w:val="32"/>
          <w:lang/>
        </w:rPr>
        <w:t>范围</w:t>
      </w:r>
      <w:bookmarkEnd w:id="9"/>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cs="微软雅黑" w:hint="eastAsia"/>
          <w:sz w:val="24"/>
          <w:szCs w:val="24"/>
        </w:rPr>
        <w:t>项</w:t>
      </w:r>
      <w:r w:rsidRPr="0063167C">
        <w:rPr>
          <w:rFonts w:asciiTheme="minorEastAsia" w:eastAsiaTheme="minorEastAsia" w:hAnsiTheme="minorEastAsia" w:cs="MS Gothic"/>
          <w:sz w:val="24"/>
          <w:szCs w:val="24"/>
        </w:rPr>
        <w:t>目管理人</w:t>
      </w:r>
      <w:r w:rsidRPr="0063167C">
        <w:rPr>
          <w:rFonts w:asciiTheme="minorEastAsia" w:eastAsiaTheme="minorEastAsia" w:hAnsiTheme="minorEastAsia" w:cs="微软雅黑" w:hint="eastAsia"/>
          <w:sz w:val="24"/>
          <w:szCs w:val="24"/>
        </w:rPr>
        <w:t>员</w:t>
      </w:r>
      <w:r w:rsidRPr="0063167C">
        <w:rPr>
          <w:rFonts w:asciiTheme="minorEastAsia" w:eastAsiaTheme="minorEastAsia" w:hAnsiTheme="minorEastAsia" w:cs="MS Gothic"/>
          <w:sz w:val="24"/>
          <w:szCs w:val="24"/>
        </w:rPr>
        <w:t>工作分工参考；</w:t>
      </w:r>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cs="微软雅黑" w:hint="eastAsia"/>
          <w:sz w:val="24"/>
          <w:szCs w:val="24"/>
        </w:rPr>
        <w:t>项</w:t>
      </w:r>
      <w:r w:rsidRPr="0063167C">
        <w:rPr>
          <w:rFonts w:asciiTheme="minorEastAsia" w:eastAsiaTheme="minorEastAsia" w:hAnsiTheme="minorEastAsia" w:cs="MS Gothic" w:hint="eastAsia"/>
          <w:sz w:val="24"/>
          <w:szCs w:val="24"/>
        </w:rPr>
        <w:t>目</w:t>
      </w:r>
      <w:r w:rsidRPr="0063167C">
        <w:rPr>
          <w:rFonts w:asciiTheme="minorEastAsia" w:eastAsiaTheme="minorEastAsia" w:hAnsiTheme="minorEastAsia" w:cs="微软雅黑" w:hint="eastAsia"/>
          <w:sz w:val="24"/>
          <w:szCs w:val="24"/>
        </w:rPr>
        <w:t>评审</w:t>
      </w:r>
      <w:r w:rsidRPr="0063167C">
        <w:rPr>
          <w:rFonts w:asciiTheme="minorEastAsia" w:eastAsiaTheme="minorEastAsia" w:hAnsiTheme="minorEastAsia" w:cs="MS Gothic" w:hint="eastAsia"/>
          <w:sz w:val="24"/>
          <w:szCs w:val="24"/>
        </w:rPr>
        <w:t>人</w:t>
      </w:r>
      <w:r w:rsidRPr="0063167C">
        <w:rPr>
          <w:rFonts w:asciiTheme="minorEastAsia" w:eastAsiaTheme="minorEastAsia" w:hAnsiTheme="minorEastAsia" w:cs="微软雅黑" w:hint="eastAsia"/>
          <w:sz w:val="24"/>
          <w:szCs w:val="24"/>
        </w:rPr>
        <w:t>员</w:t>
      </w:r>
      <w:r w:rsidRPr="0063167C">
        <w:rPr>
          <w:rFonts w:asciiTheme="minorEastAsia" w:eastAsiaTheme="minorEastAsia" w:hAnsiTheme="minorEastAsia" w:cs="MS Gothic" w:hint="eastAsia"/>
          <w:sz w:val="24"/>
          <w:szCs w:val="24"/>
        </w:rPr>
        <w:t>；</w:t>
      </w:r>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作</w:t>
      </w:r>
      <w:r w:rsidRPr="0063167C">
        <w:rPr>
          <w:rFonts w:asciiTheme="minorEastAsia" w:eastAsiaTheme="minorEastAsia" w:hAnsiTheme="minorEastAsia" w:cs="微软雅黑" w:hint="eastAsia"/>
          <w:sz w:val="24"/>
          <w:szCs w:val="24"/>
        </w:rPr>
        <w:t>为</w:t>
      </w:r>
      <w:r w:rsidRPr="0063167C">
        <w:rPr>
          <w:rFonts w:asciiTheme="minorEastAsia" w:eastAsiaTheme="minorEastAsia" w:hAnsiTheme="minorEastAsia" w:cs="MS Gothic" w:hint="eastAsia"/>
          <w:sz w:val="24"/>
          <w:szCs w:val="24"/>
        </w:rPr>
        <w:t>中国</w:t>
      </w:r>
      <w:r w:rsidRPr="0063167C">
        <w:rPr>
          <w:rFonts w:asciiTheme="minorEastAsia" w:eastAsiaTheme="minorEastAsia" w:hAnsiTheme="minorEastAsia" w:cs="微软雅黑" w:hint="eastAsia"/>
          <w:sz w:val="24"/>
          <w:szCs w:val="24"/>
        </w:rPr>
        <w:t>银联</w:t>
      </w:r>
      <w:r w:rsidRPr="0063167C">
        <w:rPr>
          <w:rFonts w:asciiTheme="minorEastAsia" w:eastAsiaTheme="minorEastAsia" w:hAnsiTheme="minorEastAsia"/>
          <w:sz w:val="24"/>
          <w:szCs w:val="24"/>
        </w:rPr>
        <w:t>DBaaS</w:t>
      </w:r>
      <w:r w:rsidRPr="0063167C">
        <w:rPr>
          <w:rFonts w:asciiTheme="minorEastAsia" w:eastAsiaTheme="minorEastAsia" w:hAnsiTheme="minorEastAsia" w:hint="eastAsia"/>
          <w:sz w:val="24"/>
          <w:szCs w:val="24"/>
        </w:rPr>
        <w:t>的</w:t>
      </w:r>
      <w:r w:rsidRPr="0063167C">
        <w:rPr>
          <w:rFonts w:asciiTheme="minorEastAsia" w:eastAsiaTheme="minorEastAsia" w:hAnsiTheme="minorEastAsia" w:cs="微软雅黑" w:hint="eastAsia"/>
          <w:sz w:val="24"/>
          <w:szCs w:val="24"/>
        </w:rPr>
        <w:t>实</w:t>
      </w:r>
      <w:r w:rsidRPr="0063167C">
        <w:rPr>
          <w:rFonts w:asciiTheme="minorEastAsia" w:eastAsiaTheme="minorEastAsia" w:hAnsiTheme="minorEastAsia" w:cs="MS Gothic" w:hint="eastAsia"/>
          <w:sz w:val="24"/>
          <w:szCs w:val="24"/>
        </w:rPr>
        <w:t>施人</w:t>
      </w:r>
      <w:r w:rsidRPr="0063167C">
        <w:rPr>
          <w:rFonts w:asciiTheme="minorEastAsia" w:eastAsiaTheme="minorEastAsia" w:hAnsiTheme="minorEastAsia" w:cs="微软雅黑" w:hint="eastAsia"/>
          <w:sz w:val="24"/>
          <w:szCs w:val="24"/>
        </w:rPr>
        <w:t>员</w:t>
      </w:r>
      <w:r w:rsidRPr="0063167C">
        <w:rPr>
          <w:rFonts w:asciiTheme="minorEastAsia" w:eastAsiaTheme="minorEastAsia" w:hAnsiTheme="minorEastAsia" w:cs="MS Gothic" w:hint="eastAsia"/>
          <w:sz w:val="24"/>
          <w:szCs w:val="24"/>
        </w:rPr>
        <w:t>的参考依据；</w:t>
      </w:r>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cs="微软雅黑" w:hint="eastAsia"/>
          <w:sz w:val="24"/>
          <w:szCs w:val="24"/>
        </w:rPr>
        <w:t>为</w:t>
      </w:r>
      <w:r w:rsidRPr="0063167C">
        <w:rPr>
          <w:rFonts w:asciiTheme="minorEastAsia" w:eastAsiaTheme="minorEastAsia" w:hAnsiTheme="minorEastAsia" w:cs="MS Gothic" w:hint="eastAsia"/>
          <w:sz w:val="24"/>
          <w:szCs w:val="24"/>
        </w:rPr>
        <w:t>中国</w:t>
      </w:r>
      <w:r w:rsidRPr="0063167C">
        <w:rPr>
          <w:rFonts w:asciiTheme="minorEastAsia" w:eastAsiaTheme="minorEastAsia" w:hAnsiTheme="minorEastAsia" w:cs="微软雅黑" w:hint="eastAsia"/>
          <w:sz w:val="24"/>
          <w:szCs w:val="24"/>
        </w:rPr>
        <w:t>银联</w:t>
      </w:r>
      <w:r w:rsidR="00A6049F">
        <w:rPr>
          <w:rFonts w:asciiTheme="minorEastAsia" w:eastAsiaTheme="minorEastAsia" w:hAnsiTheme="minorEastAsia"/>
          <w:sz w:val="24"/>
          <w:szCs w:val="24"/>
        </w:rPr>
        <w:t>DB</w:t>
      </w:r>
      <w:r w:rsidRPr="0063167C">
        <w:rPr>
          <w:rFonts w:asciiTheme="minorEastAsia" w:eastAsiaTheme="minorEastAsia" w:hAnsiTheme="minorEastAsia"/>
          <w:sz w:val="24"/>
          <w:szCs w:val="24"/>
        </w:rPr>
        <w:t>aaS</w:t>
      </w:r>
      <w:r w:rsidRPr="0063167C">
        <w:rPr>
          <w:rFonts w:asciiTheme="minorEastAsia" w:eastAsiaTheme="minorEastAsia" w:hAnsiTheme="minorEastAsia" w:hint="eastAsia"/>
          <w:sz w:val="24"/>
          <w:szCs w:val="24"/>
        </w:rPr>
        <w:t>数据</w:t>
      </w:r>
      <w:r w:rsidRPr="0063167C">
        <w:rPr>
          <w:rFonts w:asciiTheme="minorEastAsia" w:eastAsiaTheme="minorEastAsia" w:hAnsiTheme="minorEastAsia" w:cs="微软雅黑" w:hint="eastAsia"/>
          <w:sz w:val="24"/>
          <w:szCs w:val="24"/>
        </w:rPr>
        <w:t>库</w:t>
      </w:r>
      <w:r w:rsidRPr="0063167C">
        <w:rPr>
          <w:rFonts w:asciiTheme="minorEastAsia" w:eastAsiaTheme="minorEastAsia" w:hAnsiTheme="minorEastAsia" w:cs="MS Gothic" w:hint="eastAsia"/>
          <w:sz w:val="24"/>
          <w:szCs w:val="24"/>
        </w:rPr>
        <w:t>管理系</w:t>
      </w:r>
      <w:r w:rsidRPr="0063167C">
        <w:rPr>
          <w:rFonts w:asciiTheme="minorEastAsia" w:eastAsiaTheme="minorEastAsia" w:hAnsiTheme="minorEastAsia" w:cs="微软雅黑" w:hint="eastAsia"/>
          <w:sz w:val="24"/>
          <w:szCs w:val="24"/>
        </w:rPr>
        <w:t>统</w:t>
      </w:r>
      <w:r w:rsidRPr="0063167C">
        <w:rPr>
          <w:rFonts w:asciiTheme="minorEastAsia" w:eastAsiaTheme="minorEastAsia" w:hAnsiTheme="minorEastAsia" w:cs="MS Gothic" w:hint="eastAsia"/>
          <w:sz w:val="24"/>
          <w:szCs w:val="24"/>
        </w:rPr>
        <w:t>提供</w:t>
      </w:r>
      <w:r w:rsidRPr="0063167C">
        <w:rPr>
          <w:rFonts w:asciiTheme="minorEastAsia" w:eastAsiaTheme="minorEastAsia" w:hAnsiTheme="minorEastAsia" w:cs="微软雅黑" w:hint="eastAsia"/>
          <w:sz w:val="24"/>
          <w:szCs w:val="24"/>
        </w:rPr>
        <w:t>设计</w:t>
      </w:r>
      <w:r w:rsidRPr="0063167C">
        <w:rPr>
          <w:rFonts w:asciiTheme="minorEastAsia" w:eastAsiaTheme="minorEastAsia" w:hAnsiTheme="minorEastAsia" w:cs="MS Gothic" w:hint="eastAsia"/>
          <w:sz w:val="24"/>
          <w:szCs w:val="24"/>
        </w:rPr>
        <w:t>参考；</w:t>
      </w:r>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前端</w:t>
      </w:r>
      <w:r w:rsidR="00E51FF5">
        <w:rPr>
          <w:rFonts w:asciiTheme="minorEastAsia" w:eastAsiaTheme="minorEastAsia" w:hAnsiTheme="minorEastAsia" w:hint="eastAsia"/>
          <w:sz w:val="24"/>
          <w:szCs w:val="24"/>
        </w:rPr>
        <w:t>应用</w:t>
      </w:r>
      <w:r w:rsidRPr="0063167C">
        <w:rPr>
          <w:rFonts w:asciiTheme="minorEastAsia" w:eastAsiaTheme="minorEastAsia" w:hAnsiTheme="minorEastAsia" w:hint="eastAsia"/>
          <w:sz w:val="24"/>
          <w:szCs w:val="24"/>
        </w:rPr>
        <w:t>开</w:t>
      </w:r>
      <w:r w:rsidRPr="0063167C">
        <w:rPr>
          <w:rFonts w:asciiTheme="minorEastAsia" w:eastAsiaTheme="minorEastAsia" w:hAnsiTheme="minorEastAsia" w:cs="微软雅黑" w:hint="eastAsia"/>
          <w:sz w:val="24"/>
          <w:szCs w:val="24"/>
        </w:rPr>
        <w:t>发</w:t>
      </w:r>
      <w:r w:rsidRPr="0063167C">
        <w:rPr>
          <w:rFonts w:asciiTheme="minorEastAsia" w:eastAsiaTheme="minorEastAsia" w:hAnsiTheme="minorEastAsia" w:cs="MS Gothic" w:hint="eastAsia"/>
          <w:sz w:val="24"/>
          <w:szCs w:val="24"/>
        </w:rPr>
        <w:t>人</w:t>
      </w:r>
      <w:r w:rsidRPr="0063167C">
        <w:rPr>
          <w:rFonts w:asciiTheme="minorEastAsia" w:eastAsiaTheme="minorEastAsia" w:hAnsiTheme="minorEastAsia" w:cs="微软雅黑" w:hint="eastAsia"/>
          <w:sz w:val="24"/>
          <w:szCs w:val="24"/>
        </w:rPr>
        <w:t>员</w:t>
      </w:r>
      <w:r w:rsidRPr="0063167C">
        <w:rPr>
          <w:rFonts w:asciiTheme="minorEastAsia" w:eastAsiaTheme="minorEastAsia" w:hAnsiTheme="minorEastAsia" w:cs="MS Gothic" w:hint="eastAsia"/>
          <w:sz w:val="24"/>
          <w:szCs w:val="24"/>
        </w:rPr>
        <w:t>；</w:t>
      </w:r>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后端</w:t>
      </w:r>
      <w:r w:rsidR="00E51FF5">
        <w:rPr>
          <w:rFonts w:asciiTheme="minorEastAsia" w:eastAsiaTheme="minorEastAsia" w:hAnsiTheme="minorEastAsia" w:hint="eastAsia"/>
          <w:sz w:val="24"/>
          <w:szCs w:val="24"/>
        </w:rPr>
        <w:t>服务</w:t>
      </w:r>
      <w:r w:rsidRPr="0063167C">
        <w:rPr>
          <w:rFonts w:asciiTheme="minorEastAsia" w:eastAsiaTheme="minorEastAsia" w:hAnsiTheme="minorEastAsia" w:hint="eastAsia"/>
          <w:sz w:val="24"/>
          <w:szCs w:val="24"/>
        </w:rPr>
        <w:t>开</w:t>
      </w:r>
      <w:r w:rsidRPr="0063167C">
        <w:rPr>
          <w:rFonts w:asciiTheme="minorEastAsia" w:eastAsiaTheme="minorEastAsia" w:hAnsiTheme="minorEastAsia" w:cs="微软雅黑" w:hint="eastAsia"/>
          <w:sz w:val="24"/>
          <w:szCs w:val="24"/>
        </w:rPr>
        <w:t>发</w:t>
      </w:r>
      <w:r w:rsidRPr="0063167C">
        <w:rPr>
          <w:rFonts w:asciiTheme="minorEastAsia" w:eastAsiaTheme="minorEastAsia" w:hAnsiTheme="minorEastAsia" w:cs="MS Gothic" w:hint="eastAsia"/>
          <w:sz w:val="24"/>
          <w:szCs w:val="24"/>
        </w:rPr>
        <w:t>人</w:t>
      </w:r>
      <w:r w:rsidRPr="0063167C">
        <w:rPr>
          <w:rFonts w:asciiTheme="minorEastAsia" w:eastAsiaTheme="minorEastAsia" w:hAnsiTheme="minorEastAsia" w:cs="微软雅黑" w:hint="eastAsia"/>
          <w:sz w:val="24"/>
          <w:szCs w:val="24"/>
        </w:rPr>
        <w:t>员</w:t>
      </w:r>
      <w:r w:rsidRPr="0063167C">
        <w:rPr>
          <w:rFonts w:asciiTheme="minorEastAsia" w:eastAsiaTheme="minorEastAsia" w:hAnsiTheme="minorEastAsia" w:cs="MS Gothic" w:hint="eastAsia"/>
          <w:sz w:val="24"/>
          <w:szCs w:val="24"/>
        </w:rPr>
        <w:t>；</w:t>
      </w:r>
    </w:p>
    <w:p w:rsidR="00E04533" w:rsidRPr="0063167C" w:rsidRDefault="00E04533" w:rsidP="0063167C">
      <w:pPr>
        <w:pStyle w:val="ab"/>
        <w:numPr>
          <w:ilvl w:val="0"/>
          <w:numId w:val="37"/>
        </w:numPr>
        <w:spacing w:line="420" w:lineRule="auto"/>
        <w:ind w:firstLineChars="0"/>
        <w:rPr>
          <w:rFonts w:asciiTheme="minorEastAsia" w:eastAsiaTheme="minorEastAsia" w:hAnsiTheme="minorEastAsia"/>
          <w:kern w:val="0"/>
          <w:sz w:val="24"/>
          <w:szCs w:val="24"/>
        </w:rPr>
      </w:pPr>
      <w:r w:rsidRPr="0063167C">
        <w:rPr>
          <w:rFonts w:asciiTheme="minorEastAsia" w:eastAsiaTheme="minorEastAsia" w:hAnsiTheme="minorEastAsia" w:hint="eastAsia"/>
          <w:kern w:val="0"/>
          <w:sz w:val="24"/>
          <w:szCs w:val="24"/>
        </w:rPr>
        <w:t>最</w:t>
      </w:r>
      <w:r w:rsidRPr="0063167C">
        <w:rPr>
          <w:rFonts w:asciiTheme="minorEastAsia" w:eastAsiaTheme="minorEastAsia" w:hAnsiTheme="minorEastAsia" w:cs="微软雅黑" w:hint="eastAsia"/>
          <w:kern w:val="0"/>
          <w:sz w:val="24"/>
          <w:szCs w:val="24"/>
        </w:rPr>
        <w:t>终</w:t>
      </w:r>
      <w:r w:rsidRPr="0063167C">
        <w:rPr>
          <w:rFonts w:asciiTheme="minorEastAsia" w:eastAsiaTheme="minorEastAsia" w:hAnsiTheme="minorEastAsia" w:cs="MS Gothic" w:hint="eastAsia"/>
          <w:kern w:val="0"/>
          <w:sz w:val="24"/>
          <w:szCs w:val="24"/>
        </w:rPr>
        <w:t>参与此次</w:t>
      </w:r>
      <w:r w:rsidRPr="0063167C">
        <w:rPr>
          <w:rFonts w:asciiTheme="minorEastAsia" w:eastAsiaTheme="minorEastAsia" w:hAnsiTheme="minorEastAsia" w:cs="微软雅黑" w:hint="eastAsia"/>
          <w:kern w:val="0"/>
          <w:sz w:val="24"/>
          <w:szCs w:val="24"/>
        </w:rPr>
        <w:t>业务</w:t>
      </w:r>
      <w:r w:rsidRPr="0063167C">
        <w:rPr>
          <w:rFonts w:asciiTheme="minorEastAsia" w:eastAsiaTheme="minorEastAsia" w:hAnsiTheme="minorEastAsia" w:cs="MS Gothic" w:hint="eastAsia"/>
          <w:kern w:val="0"/>
          <w:sz w:val="24"/>
          <w:szCs w:val="24"/>
        </w:rPr>
        <w:t>系</w:t>
      </w:r>
      <w:r w:rsidRPr="0063167C">
        <w:rPr>
          <w:rFonts w:asciiTheme="minorEastAsia" w:eastAsiaTheme="minorEastAsia" w:hAnsiTheme="minorEastAsia" w:cs="微软雅黑" w:hint="eastAsia"/>
          <w:kern w:val="0"/>
          <w:sz w:val="24"/>
          <w:szCs w:val="24"/>
        </w:rPr>
        <w:t>统验</w:t>
      </w:r>
      <w:r w:rsidRPr="0063167C">
        <w:rPr>
          <w:rFonts w:asciiTheme="minorEastAsia" w:eastAsiaTheme="minorEastAsia" w:hAnsiTheme="minorEastAsia" w:cs="MS Gothic" w:hint="eastAsia"/>
          <w:kern w:val="0"/>
          <w:sz w:val="24"/>
          <w:szCs w:val="24"/>
        </w:rPr>
        <w:t>收所有人</w:t>
      </w:r>
      <w:r w:rsidRPr="0063167C">
        <w:rPr>
          <w:rFonts w:asciiTheme="minorEastAsia" w:eastAsiaTheme="minorEastAsia" w:hAnsiTheme="minorEastAsia" w:cs="微软雅黑" w:hint="eastAsia"/>
          <w:kern w:val="0"/>
          <w:sz w:val="24"/>
          <w:szCs w:val="24"/>
        </w:rPr>
        <w:t>员</w:t>
      </w:r>
      <w:r w:rsidRPr="0063167C">
        <w:rPr>
          <w:rFonts w:asciiTheme="minorEastAsia" w:eastAsiaTheme="minorEastAsia" w:hAnsiTheme="minorEastAsia" w:hint="eastAsia"/>
          <w:kern w:val="0"/>
          <w:sz w:val="24"/>
          <w:szCs w:val="24"/>
        </w:rPr>
        <w:t>。</w:t>
      </w:r>
    </w:p>
    <w:p w:rsidR="00E04533" w:rsidRPr="00CB7269" w:rsidRDefault="006A07E7" w:rsidP="00AD6300">
      <w:pPr>
        <w:pStyle w:val="ab"/>
        <w:keepNext/>
        <w:keepLines/>
        <w:widowControl/>
        <w:numPr>
          <w:ilvl w:val="0"/>
          <w:numId w:val="21"/>
        </w:numPr>
        <w:spacing w:before="280" w:after="290" w:line="377" w:lineRule="auto"/>
        <w:ind w:firstLineChars="0"/>
        <w:jc w:val="left"/>
        <w:outlineLvl w:val="1"/>
        <w:rPr>
          <w:rFonts w:asciiTheme="majorEastAsia" w:eastAsiaTheme="majorEastAsia" w:hAnsiTheme="majorEastAsia"/>
          <w:b/>
          <w:bCs/>
          <w:kern w:val="0"/>
          <w:sz w:val="32"/>
          <w:szCs w:val="32"/>
          <w:lang/>
        </w:rPr>
      </w:pPr>
      <w:bookmarkStart w:id="10" w:name="_Toc432757521"/>
      <w:r w:rsidRPr="00CB7269">
        <w:rPr>
          <w:rFonts w:asciiTheme="majorEastAsia" w:eastAsiaTheme="majorEastAsia" w:hAnsiTheme="majorEastAsia" w:hint="eastAsia"/>
          <w:b/>
          <w:bCs/>
          <w:kern w:val="0"/>
          <w:sz w:val="32"/>
          <w:szCs w:val="32"/>
          <w:lang/>
        </w:rPr>
        <w:t>术语</w:t>
      </w:r>
      <w:r w:rsidRPr="00CB7269">
        <w:rPr>
          <w:rFonts w:asciiTheme="majorEastAsia" w:eastAsiaTheme="majorEastAsia" w:hAnsiTheme="majorEastAsia"/>
          <w:b/>
          <w:bCs/>
          <w:kern w:val="0"/>
          <w:sz w:val="32"/>
          <w:szCs w:val="32"/>
          <w:lang/>
        </w:rPr>
        <w:t>和缩略语</w:t>
      </w:r>
      <w:bookmarkEnd w:id="10"/>
    </w:p>
    <w:tbl>
      <w:tblPr>
        <w:tblStyle w:val="ac"/>
        <w:tblW w:w="0" w:type="auto"/>
        <w:jc w:val="center"/>
        <w:tblLook w:val="04A0"/>
      </w:tblPr>
      <w:tblGrid>
        <w:gridCol w:w="2093"/>
        <w:gridCol w:w="6429"/>
      </w:tblGrid>
      <w:tr w:rsidR="006A07E7" w:rsidTr="006A07E7">
        <w:trPr>
          <w:jc w:val="center"/>
        </w:trPr>
        <w:tc>
          <w:tcPr>
            <w:tcW w:w="2093" w:type="dxa"/>
            <w:shd w:val="clear" w:color="auto" w:fill="92CDDC" w:themeFill="accent5" w:themeFillTint="99"/>
          </w:tcPr>
          <w:p w:rsidR="006A07E7" w:rsidRDefault="006A07E7" w:rsidP="006A07E7">
            <w:pPr>
              <w:jc w:val="center"/>
              <w:rPr>
                <w:rFonts w:ascii="微软雅黑" w:eastAsia="微软雅黑" w:hAnsi="微软雅黑" w:cs="微软雅黑"/>
              </w:rPr>
            </w:pPr>
            <w:r>
              <w:rPr>
                <w:rFonts w:ascii="微软雅黑" w:eastAsia="微软雅黑" w:hAnsi="微软雅黑" w:cs="微软雅黑" w:hint="eastAsia"/>
              </w:rPr>
              <w:t>术语</w:t>
            </w:r>
            <w:r>
              <w:rPr>
                <w:rFonts w:ascii="微软雅黑" w:eastAsia="微软雅黑" w:hAnsi="微软雅黑" w:cs="微软雅黑"/>
              </w:rPr>
              <w:t>、缩略语</w:t>
            </w:r>
          </w:p>
        </w:tc>
        <w:tc>
          <w:tcPr>
            <w:tcW w:w="6429" w:type="dxa"/>
            <w:shd w:val="clear" w:color="auto" w:fill="92CDDC" w:themeFill="accent5" w:themeFillTint="99"/>
          </w:tcPr>
          <w:p w:rsidR="006A07E7" w:rsidRDefault="006A07E7" w:rsidP="006A07E7">
            <w:pPr>
              <w:jc w:val="center"/>
              <w:rPr>
                <w:rFonts w:ascii="微软雅黑" w:eastAsia="微软雅黑" w:hAnsi="微软雅黑" w:cs="微软雅黑"/>
              </w:rPr>
            </w:pPr>
            <w:r>
              <w:rPr>
                <w:rFonts w:ascii="微软雅黑" w:eastAsia="微软雅黑" w:hAnsi="微软雅黑" w:cs="微软雅黑" w:hint="eastAsia"/>
              </w:rPr>
              <w:t>解释</w:t>
            </w:r>
          </w:p>
        </w:tc>
      </w:tr>
      <w:tr w:rsidR="006A07E7" w:rsidTr="006A07E7">
        <w:trPr>
          <w:trHeight w:val="357"/>
          <w:jc w:val="center"/>
        </w:trPr>
        <w:tc>
          <w:tcPr>
            <w:tcW w:w="2093" w:type="dxa"/>
          </w:tcPr>
          <w:p w:rsidR="006A07E7" w:rsidRDefault="00C10580" w:rsidP="00E04533">
            <w:pPr>
              <w:rPr>
                <w:rFonts w:ascii="微软雅黑" w:eastAsia="微软雅黑" w:hAnsi="微软雅黑" w:cs="微软雅黑"/>
              </w:rPr>
            </w:pPr>
            <w:r>
              <w:rPr>
                <w:rFonts w:ascii="微软雅黑" w:eastAsia="微软雅黑" w:hAnsi="微软雅黑" w:cs="微软雅黑" w:hint="eastAsia"/>
              </w:rPr>
              <w:t>DBaaS</w:t>
            </w:r>
          </w:p>
        </w:tc>
        <w:tc>
          <w:tcPr>
            <w:tcW w:w="6429" w:type="dxa"/>
          </w:tcPr>
          <w:p w:rsidR="006A07E7" w:rsidRDefault="00C10580" w:rsidP="00AA0476">
            <w:pPr>
              <w:rPr>
                <w:rFonts w:ascii="微软雅黑" w:eastAsia="微软雅黑" w:hAnsi="微软雅黑" w:cs="微软雅黑"/>
              </w:rPr>
            </w:pPr>
            <w:r>
              <w:rPr>
                <w:rFonts w:ascii="微软雅黑" w:eastAsia="微软雅黑" w:hAnsi="微软雅黑" w:cs="微软雅黑" w:hint="eastAsia"/>
              </w:rPr>
              <w:t>项目简写</w:t>
            </w:r>
            <w:r w:rsidR="00580641">
              <w:rPr>
                <w:rFonts w:ascii="微软雅黑" w:eastAsia="微软雅黑" w:hAnsi="微软雅黑" w:cs="微软雅黑"/>
              </w:rPr>
              <w:t>，含义是：</w:t>
            </w:r>
            <w:r w:rsidR="00AA0476">
              <w:rPr>
                <w:rFonts w:ascii="微软雅黑" w:eastAsia="微软雅黑" w:hAnsi="微软雅黑" w:cs="微软雅黑" w:hint="eastAsia"/>
              </w:rPr>
              <w:t>数据库即</w:t>
            </w:r>
            <w:r w:rsidR="00AA0476">
              <w:rPr>
                <w:rFonts w:ascii="微软雅黑" w:eastAsia="微软雅黑" w:hAnsi="微软雅黑" w:cs="微软雅黑"/>
              </w:rPr>
              <w:t>服务</w:t>
            </w:r>
          </w:p>
        </w:tc>
      </w:tr>
      <w:tr w:rsidR="00C10580" w:rsidTr="006A07E7">
        <w:trPr>
          <w:trHeight w:val="357"/>
          <w:jc w:val="center"/>
        </w:trPr>
        <w:tc>
          <w:tcPr>
            <w:tcW w:w="2093"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SS</w:t>
            </w:r>
          </w:p>
        </w:tc>
        <w:tc>
          <w:tcPr>
            <w:tcW w:w="6429" w:type="dxa"/>
          </w:tcPr>
          <w:p w:rsidR="00C10580" w:rsidRDefault="00C10580" w:rsidP="00A02869">
            <w:pPr>
              <w:rPr>
                <w:rFonts w:ascii="微软雅黑" w:eastAsia="微软雅黑" w:hAnsi="微软雅黑" w:cs="微软雅黑"/>
              </w:rPr>
            </w:pPr>
            <w:r>
              <w:rPr>
                <w:rFonts w:ascii="微软雅黑" w:eastAsia="微软雅黑" w:hAnsi="微软雅黑" w:cs="微软雅黑" w:hint="eastAsia"/>
              </w:rPr>
              <w:t>Storage</w:t>
            </w:r>
            <w:r>
              <w:rPr>
                <w:rFonts w:ascii="微软雅黑" w:eastAsia="微软雅黑" w:hAnsi="微软雅黑" w:cs="微软雅黑"/>
              </w:rPr>
              <w:t>System的简称，指的是SAN存储</w:t>
            </w:r>
            <w:r w:rsidR="00A02869">
              <w:rPr>
                <w:rFonts w:ascii="微软雅黑" w:eastAsia="微软雅黑" w:hAnsi="微软雅黑" w:cs="微软雅黑" w:hint="eastAsia"/>
              </w:rPr>
              <w:t>系统</w:t>
            </w:r>
          </w:p>
        </w:tc>
      </w:tr>
      <w:tr w:rsidR="00C10580" w:rsidTr="006A07E7">
        <w:trPr>
          <w:trHeight w:val="437"/>
          <w:jc w:val="center"/>
        </w:trPr>
        <w:tc>
          <w:tcPr>
            <w:tcW w:w="2093"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RG</w:t>
            </w:r>
          </w:p>
        </w:tc>
        <w:tc>
          <w:tcPr>
            <w:tcW w:w="6429"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Raid</w:t>
            </w:r>
            <w:r>
              <w:rPr>
                <w:rFonts w:ascii="微软雅黑" w:eastAsia="微软雅黑" w:hAnsi="微软雅黑" w:cs="微软雅黑"/>
              </w:rPr>
              <w:t xml:space="preserve"> Group的简称，指的是SAN存储中的下一</w:t>
            </w:r>
            <w:r>
              <w:rPr>
                <w:rFonts w:ascii="微软雅黑" w:eastAsia="微软雅黑" w:hAnsi="微软雅黑" w:cs="微软雅黑" w:hint="eastAsia"/>
              </w:rPr>
              <w:t>级</w:t>
            </w:r>
            <w:r>
              <w:rPr>
                <w:rFonts w:ascii="微软雅黑" w:eastAsia="微软雅黑" w:hAnsi="微软雅黑" w:cs="微软雅黑"/>
              </w:rPr>
              <w:t>存储单位</w:t>
            </w:r>
          </w:p>
        </w:tc>
      </w:tr>
      <w:tr w:rsidR="00C10580" w:rsidTr="006A07E7">
        <w:trPr>
          <w:trHeight w:val="361"/>
          <w:jc w:val="center"/>
        </w:trPr>
        <w:tc>
          <w:tcPr>
            <w:tcW w:w="2093"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LUN</w:t>
            </w:r>
          </w:p>
        </w:tc>
        <w:tc>
          <w:tcPr>
            <w:tcW w:w="6429"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LUN</w:t>
            </w:r>
            <w:r>
              <w:rPr>
                <w:rFonts w:ascii="微软雅黑" w:eastAsia="微软雅黑" w:hAnsi="微软雅黑" w:cs="微软雅黑"/>
              </w:rPr>
              <w:t>指的是</w:t>
            </w:r>
            <w:r>
              <w:rPr>
                <w:rFonts w:ascii="微软雅黑" w:eastAsia="微软雅黑" w:hAnsi="微软雅黑" w:cs="微软雅黑" w:hint="eastAsia"/>
              </w:rPr>
              <w:t>在</w:t>
            </w:r>
            <w:r>
              <w:rPr>
                <w:rFonts w:ascii="微软雅黑" w:eastAsia="微软雅黑" w:hAnsi="微软雅黑" w:cs="微软雅黑"/>
              </w:rPr>
              <w:t>DBaaS中管理的最小存储，一个</w:t>
            </w:r>
            <w:r>
              <w:rPr>
                <w:rFonts w:ascii="微软雅黑" w:eastAsia="微软雅黑" w:hAnsi="微软雅黑" w:cs="微软雅黑" w:hint="eastAsia"/>
              </w:rPr>
              <w:t>连接</w:t>
            </w:r>
            <w:r>
              <w:rPr>
                <w:rFonts w:ascii="微软雅黑" w:eastAsia="微软雅黑" w:hAnsi="微软雅黑" w:cs="微软雅黑"/>
              </w:rPr>
              <w:t>外部</w:t>
            </w:r>
            <w:r w:rsidR="00D72145">
              <w:rPr>
                <w:rFonts w:ascii="微软雅黑" w:eastAsia="微软雅黑" w:hAnsi="微软雅黑" w:cs="微软雅黑"/>
              </w:rPr>
              <w:t>存储系统</w:t>
            </w:r>
            <w:r>
              <w:rPr>
                <w:rFonts w:ascii="微软雅黑" w:eastAsia="微软雅黑" w:hAnsi="微软雅黑" w:cs="微软雅黑"/>
              </w:rPr>
              <w:t>的物理机实际</w:t>
            </w:r>
            <w:r>
              <w:rPr>
                <w:rFonts w:ascii="微软雅黑" w:eastAsia="微软雅黑" w:hAnsi="微软雅黑" w:cs="微软雅黑" w:hint="eastAsia"/>
              </w:rPr>
              <w:t>上</w:t>
            </w:r>
            <w:r>
              <w:rPr>
                <w:rFonts w:ascii="微软雅黑" w:eastAsia="微软雅黑" w:hAnsi="微软雅黑" w:cs="微软雅黑"/>
              </w:rPr>
              <w:t>使用的就是</w:t>
            </w:r>
            <w:r>
              <w:rPr>
                <w:rFonts w:ascii="微软雅黑" w:eastAsia="微软雅黑" w:hAnsi="微软雅黑" w:cs="微软雅黑" w:hint="eastAsia"/>
              </w:rPr>
              <w:t>一个</w:t>
            </w:r>
            <w:r>
              <w:rPr>
                <w:rFonts w:ascii="微软雅黑" w:eastAsia="微软雅黑" w:hAnsi="微软雅黑" w:cs="微软雅黑"/>
              </w:rPr>
              <w:t>或多个LUN中的存储空间</w:t>
            </w:r>
          </w:p>
        </w:tc>
      </w:tr>
      <w:tr w:rsidR="00C10580" w:rsidTr="006A07E7">
        <w:trPr>
          <w:trHeight w:val="361"/>
          <w:jc w:val="center"/>
        </w:trPr>
        <w:tc>
          <w:tcPr>
            <w:tcW w:w="2093"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Cluster</w:t>
            </w:r>
          </w:p>
        </w:tc>
        <w:tc>
          <w:tcPr>
            <w:tcW w:w="6429" w:type="dxa"/>
          </w:tcPr>
          <w:p w:rsidR="00C10580" w:rsidRDefault="00C10580" w:rsidP="00C10580">
            <w:pPr>
              <w:rPr>
                <w:rFonts w:ascii="微软雅黑" w:eastAsia="微软雅黑" w:hAnsi="微软雅黑" w:cs="微软雅黑"/>
              </w:rPr>
            </w:pPr>
            <w:r>
              <w:rPr>
                <w:rFonts w:ascii="微软雅黑" w:eastAsia="微软雅黑" w:hAnsi="微软雅黑" w:cs="微软雅黑" w:hint="eastAsia"/>
              </w:rPr>
              <w:t>集群</w:t>
            </w:r>
            <w:r>
              <w:rPr>
                <w:rFonts w:ascii="微软雅黑" w:eastAsia="微软雅黑" w:hAnsi="微软雅黑" w:cs="微软雅黑"/>
              </w:rPr>
              <w:t>，指的是由</w:t>
            </w:r>
            <w:r>
              <w:rPr>
                <w:rFonts w:ascii="微软雅黑" w:eastAsia="微软雅黑" w:hAnsi="微软雅黑" w:cs="微软雅黑" w:hint="eastAsia"/>
              </w:rPr>
              <w:t>多台</w:t>
            </w:r>
            <w:r>
              <w:rPr>
                <w:rFonts w:ascii="微软雅黑" w:eastAsia="微软雅黑" w:hAnsi="微软雅黑" w:cs="微软雅黑"/>
              </w:rPr>
              <w:t>同一</w:t>
            </w:r>
            <w:r>
              <w:rPr>
                <w:rFonts w:ascii="微软雅黑" w:eastAsia="微软雅黑" w:hAnsi="微软雅黑" w:cs="微软雅黑" w:hint="eastAsia"/>
              </w:rPr>
              <w:t>功能</w:t>
            </w:r>
            <w:r>
              <w:rPr>
                <w:rFonts w:ascii="微软雅黑" w:eastAsia="微软雅黑" w:hAnsi="微软雅黑" w:cs="微软雅黑"/>
              </w:rPr>
              <w:t>属性</w:t>
            </w:r>
            <w:r>
              <w:rPr>
                <w:rFonts w:ascii="微软雅黑" w:eastAsia="微软雅黑" w:hAnsi="微软雅黑" w:cs="微软雅黑" w:hint="eastAsia"/>
              </w:rPr>
              <w:t>的</w:t>
            </w:r>
            <w:r>
              <w:rPr>
                <w:rFonts w:ascii="微软雅黑" w:eastAsia="微软雅黑" w:hAnsi="微软雅黑" w:cs="微软雅黑"/>
              </w:rPr>
              <w:t>物理机组成的</w:t>
            </w:r>
            <w:r>
              <w:rPr>
                <w:rFonts w:ascii="微软雅黑" w:eastAsia="微软雅黑" w:hAnsi="微软雅黑" w:cs="微软雅黑" w:hint="eastAsia"/>
              </w:rPr>
              <w:t>集合</w:t>
            </w:r>
            <w:r>
              <w:rPr>
                <w:rFonts w:ascii="微软雅黑" w:eastAsia="微软雅黑" w:hAnsi="微软雅黑" w:cs="微软雅黑"/>
              </w:rPr>
              <w:t>，在DBaaS</w:t>
            </w:r>
            <w:r>
              <w:rPr>
                <w:rFonts w:ascii="微软雅黑" w:eastAsia="微软雅黑" w:hAnsi="微软雅黑" w:cs="微软雅黑"/>
              </w:rPr>
              <w:lastRenderedPageBreak/>
              <w:t>中如果是连接外部</w:t>
            </w:r>
            <w:r w:rsidR="00D72145">
              <w:rPr>
                <w:rFonts w:ascii="微软雅黑" w:eastAsia="微软雅黑" w:hAnsi="微软雅黑" w:cs="微软雅黑"/>
              </w:rPr>
              <w:t>存储系统</w:t>
            </w:r>
            <w:r>
              <w:rPr>
                <w:rFonts w:ascii="微软雅黑" w:eastAsia="微软雅黑" w:hAnsi="微软雅黑" w:cs="微软雅黑"/>
              </w:rPr>
              <w:t>的</w:t>
            </w:r>
            <w:r>
              <w:rPr>
                <w:rFonts w:ascii="微软雅黑" w:eastAsia="微软雅黑" w:hAnsi="微软雅黑" w:cs="微软雅黑" w:hint="eastAsia"/>
              </w:rPr>
              <w:t>集群</w:t>
            </w:r>
            <w:r>
              <w:rPr>
                <w:rFonts w:ascii="微软雅黑" w:eastAsia="微软雅黑" w:hAnsi="微软雅黑" w:cs="微软雅黑"/>
              </w:rPr>
              <w:t>，那么这个集群中所有的物理机访问的</w:t>
            </w:r>
            <w:r w:rsidR="00D72145">
              <w:rPr>
                <w:rFonts w:ascii="微软雅黑" w:eastAsia="微软雅黑" w:hAnsi="微软雅黑" w:cs="微软雅黑"/>
              </w:rPr>
              <w:t>存储系统</w:t>
            </w:r>
            <w:r>
              <w:rPr>
                <w:rFonts w:ascii="微软雅黑" w:eastAsia="微软雅黑" w:hAnsi="微软雅黑" w:cs="微软雅黑"/>
              </w:rPr>
              <w:t>必然是同一个。</w:t>
            </w:r>
            <w:r w:rsidR="00751C55">
              <w:rPr>
                <w:rFonts w:ascii="微软雅黑" w:eastAsia="微软雅黑" w:hAnsi="微软雅黑" w:cs="微软雅黑" w:hint="eastAsia"/>
              </w:rPr>
              <w:t>集群</w:t>
            </w:r>
            <w:r w:rsidR="00751C55">
              <w:rPr>
                <w:rFonts w:ascii="微软雅黑" w:eastAsia="微软雅黑" w:hAnsi="微软雅黑" w:cs="微软雅黑"/>
              </w:rPr>
              <w:t>可以分为代理集群和数据集群，其中数据集群</w:t>
            </w:r>
            <w:r w:rsidR="00751C55">
              <w:rPr>
                <w:rFonts w:ascii="微软雅黑" w:eastAsia="微软雅黑" w:hAnsi="微软雅黑" w:cs="微软雅黑" w:hint="eastAsia"/>
              </w:rPr>
              <w:t>又可以</w:t>
            </w:r>
            <w:r w:rsidR="00751C55">
              <w:rPr>
                <w:rFonts w:ascii="微软雅黑" w:eastAsia="微软雅黑" w:hAnsi="微软雅黑" w:cs="微软雅黑"/>
              </w:rPr>
              <w:t>分为</w:t>
            </w:r>
            <w:r w:rsidR="00751C55">
              <w:rPr>
                <w:rFonts w:ascii="微软雅黑" w:eastAsia="微软雅黑" w:hAnsi="微软雅黑" w:cs="微软雅黑" w:hint="eastAsia"/>
              </w:rPr>
              <w:t>联机</w:t>
            </w:r>
            <w:r w:rsidR="00751C55">
              <w:rPr>
                <w:rFonts w:ascii="微软雅黑" w:eastAsia="微软雅黑" w:hAnsi="微软雅黑" w:cs="微软雅黑"/>
              </w:rPr>
              <w:t>集群和</w:t>
            </w:r>
            <w:r w:rsidR="00751C55">
              <w:rPr>
                <w:rFonts w:ascii="微软雅黑" w:eastAsia="微软雅黑" w:hAnsi="微软雅黑" w:cs="微软雅黑" w:hint="eastAsia"/>
              </w:rPr>
              <w:t>非</w:t>
            </w:r>
            <w:r w:rsidR="00751C55">
              <w:rPr>
                <w:rFonts w:ascii="微软雅黑" w:eastAsia="微软雅黑" w:hAnsi="微软雅黑" w:cs="微软雅黑"/>
              </w:rPr>
              <w:t>联机集群。</w:t>
            </w:r>
          </w:p>
        </w:tc>
      </w:tr>
      <w:tr w:rsidR="00BD183C" w:rsidTr="006A07E7">
        <w:trPr>
          <w:trHeight w:val="361"/>
          <w:jc w:val="center"/>
        </w:trPr>
        <w:tc>
          <w:tcPr>
            <w:tcW w:w="2093" w:type="dxa"/>
          </w:tcPr>
          <w:p w:rsidR="00BD183C" w:rsidRDefault="00E166D3" w:rsidP="00BA5AA8">
            <w:pPr>
              <w:rPr>
                <w:rFonts w:ascii="微软雅黑" w:eastAsia="微软雅黑" w:hAnsi="微软雅黑" w:cs="微软雅黑"/>
              </w:rPr>
            </w:pPr>
            <w:r>
              <w:rPr>
                <w:rFonts w:ascii="微软雅黑" w:eastAsia="微软雅黑" w:hAnsi="微软雅黑" w:cs="微软雅黑" w:hint="eastAsia"/>
              </w:rPr>
              <w:lastRenderedPageBreak/>
              <w:t>DBaaS实例</w:t>
            </w:r>
          </w:p>
        </w:tc>
        <w:tc>
          <w:tcPr>
            <w:tcW w:w="6429" w:type="dxa"/>
          </w:tcPr>
          <w:p w:rsidR="00BD183C" w:rsidRDefault="00CA6153" w:rsidP="00E166D3">
            <w:pPr>
              <w:ind w:left="105" w:hangingChars="50" w:hanging="105"/>
              <w:rPr>
                <w:rFonts w:ascii="微软雅黑" w:eastAsia="微软雅黑" w:hAnsi="微软雅黑" w:cs="微软雅黑"/>
              </w:rPr>
            </w:pPr>
            <w:r>
              <w:rPr>
                <w:rFonts w:ascii="微软雅黑" w:eastAsia="微软雅黑" w:hAnsi="微软雅黑" w:cs="微软雅黑"/>
              </w:rPr>
              <w:t>指的是</w:t>
            </w:r>
            <w:r>
              <w:rPr>
                <w:rFonts w:ascii="微软雅黑" w:eastAsia="微软雅黑" w:hAnsi="微软雅黑" w:cs="微软雅黑" w:hint="eastAsia"/>
              </w:rPr>
              <w:t>一个</w:t>
            </w:r>
            <w:r>
              <w:rPr>
                <w:rFonts w:ascii="微软雅黑" w:eastAsia="微软雅黑" w:hAnsi="微软雅黑" w:cs="微软雅黑"/>
              </w:rPr>
              <w:t>数据库架构模式下</w:t>
            </w:r>
            <w:r>
              <w:rPr>
                <w:rFonts w:ascii="微软雅黑" w:eastAsia="微软雅黑" w:hAnsi="微软雅黑" w:cs="微软雅黑" w:hint="eastAsia"/>
              </w:rPr>
              <w:t>，</w:t>
            </w:r>
            <w:r>
              <w:rPr>
                <w:rFonts w:ascii="微软雅黑" w:eastAsia="微软雅黑" w:hAnsi="微软雅黑" w:cs="微软雅黑"/>
              </w:rPr>
              <w:t>由</w:t>
            </w:r>
            <w:r w:rsidR="00BD183C">
              <w:rPr>
                <w:rFonts w:ascii="微软雅黑" w:eastAsia="微软雅黑" w:hAnsi="微软雅黑" w:cs="微软雅黑" w:hint="eastAsia"/>
              </w:rPr>
              <w:t>一组</w:t>
            </w:r>
            <w:r w:rsidR="00482A62">
              <w:rPr>
                <w:rFonts w:ascii="微软雅黑" w:eastAsia="微软雅黑" w:hAnsi="微软雅黑" w:cs="微软雅黑" w:hint="eastAsia"/>
              </w:rPr>
              <w:t>up</w:t>
            </w:r>
            <w:r w:rsidR="00482A62">
              <w:rPr>
                <w:rFonts w:ascii="微软雅黑" w:eastAsia="微软雅黑" w:hAnsi="微软雅黑" w:cs="微软雅黑"/>
              </w:rPr>
              <w:t>sql</w:t>
            </w:r>
            <w:r w:rsidR="00BD183C">
              <w:rPr>
                <w:rFonts w:ascii="微软雅黑" w:eastAsia="微软雅黑" w:hAnsi="微软雅黑" w:cs="微软雅黑"/>
              </w:rPr>
              <w:t>实例、两个UP Proxy</w:t>
            </w:r>
            <w:r w:rsidR="00A140BF">
              <w:rPr>
                <w:rFonts w:ascii="微软雅黑" w:eastAsia="微软雅黑" w:hAnsi="微软雅黑" w:cs="微软雅黑" w:hint="eastAsia"/>
              </w:rPr>
              <w:t>实例</w:t>
            </w:r>
            <w:r w:rsidR="00BD183C">
              <w:rPr>
                <w:rFonts w:ascii="微软雅黑" w:eastAsia="微软雅黑" w:hAnsi="微软雅黑" w:cs="微软雅黑" w:hint="eastAsia"/>
              </w:rPr>
              <w:t>以及一个</w:t>
            </w:r>
            <w:r w:rsidR="00BD183C">
              <w:rPr>
                <w:rFonts w:ascii="微软雅黑" w:eastAsia="微软雅黑" w:hAnsi="微软雅黑" w:cs="微软雅黑"/>
              </w:rPr>
              <w:t>数据库实例备份策略</w:t>
            </w:r>
            <w:r>
              <w:rPr>
                <w:rFonts w:ascii="微软雅黑" w:eastAsia="微软雅黑" w:hAnsi="微软雅黑" w:cs="微软雅黑" w:hint="eastAsia"/>
              </w:rPr>
              <w:t>组成</w:t>
            </w:r>
            <w:r>
              <w:rPr>
                <w:rFonts w:ascii="微软雅黑" w:eastAsia="微软雅黑" w:hAnsi="微软雅黑" w:cs="微软雅黑"/>
              </w:rPr>
              <w:t>的集合</w:t>
            </w:r>
            <w:r w:rsidR="00482A62">
              <w:rPr>
                <w:rFonts w:ascii="微软雅黑" w:eastAsia="微软雅黑" w:hAnsi="微软雅黑" w:cs="微软雅黑" w:hint="eastAsia"/>
              </w:rPr>
              <w:t>，</w:t>
            </w:r>
            <w:r w:rsidR="008A6EA6">
              <w:rPr>
                <w:rFonts w:ascii="微软雅黑" w:eastAsia="微软雅黑" w:hAnsi="微软雅黑" w:cs="微软雅黑" w:hint="eastAsia"/>
              </w:rPr>
              <w:t>是</w:t>
            </w:r>
            <w:r w:rsidR="008A6EA6">
              <w:rPr>
                <w:rFonts w:ascii="微软雅黑" w:eastAsia="微软雅黑" w:hAnsi="微软雅黑" w:cs="微软雅黑"/>
              </w:rPr>
              <w:t>业务系统使用DBaaS平台</w:t>
            </w:r>
            <w:r w:rsidR="008A6EA6">
              <w:rPr>
                <w:rFonts w:ascii="微软雅黑" w:eastAsia="微软雅黑" w:hAnsi="微软雅黑" w:cs="微软雅黑" w:hint="eastAsia"/>
              </w:rPr>
              <w:t>资源</w:t>
            </w:r>
            <w:r w:rsidR="008A6EA6">
              <w:rPr>
                <w:rFonts w:ascii="微软雅黑" w:eastAsia="微软雅黑" w:hAnsi="微软雅黑" w:cs="微软雅黑"/>
              </w:rPr>
              <w:t>的基本单位</w:t>
            </w:r>
            <w:r w:rsidR="00A25899">
              <w:rPr>
                <w:rFonts w:ascii="微软雅黑" w:eastAsia="微软雅黑" w:hAnsi="微软雅黑" w:cs="微软雅黑" w:hint="eastAsia"/>
              </w:rPr>
              <w:t>。</w:t>
            </w:r>
            <w:r w:rsidR="00E166D3">
              <w:rPr>
                <w:rFonts w:ascii="微软雅黑" w:eastAsia="微软雅黑" w:hAnsi="微软雅黑" w:cs="微软雅黑" w:hint="eastAsia"/>
              </w:rPr>
              <w:t>DBaaS</w:t>
            </w:r>
            <w:r w:rsidR="00E166D3">
              <w:rPr>
                <w:rFonts w:ascii="微软雅黑" w:eastAsia="微软雅黑" w:hAnsi="微软雅黑" w:cs="微软雅黑"/>
              </w:rPr>
              <w:t>简称实例，</w:t>
            </w:r>
            <w:r w:rsidR="00A25899">
              <w:rPr>
                <w:rFonts w:ascii="微软雅黑" w:eastAsia="微软雅黑" w:hAnsi="微软雅黑" w:cs="微软雅黑"/>
              </w:rPr>
              <w:t>一个</w:t>
            </w:r>
            <w:r w:rsidR="00BA5AA8">
              <w:rPr>
                <w:rFonts w:ascii="微软雅黑" w:eastAsia="微软雅黑" w:hAnsi="微软雅黑" w:cs="微软雅黑" w:hint="eastAsia"/>
              </w:rPr>
              <w:t>业务</w:t>
            </w:r>
            <w:r w:rsidR="00E166D3">
              <w:rPr>
                <w:rFonts w:ascii="微软雅黑" w:eastAsia="微软雅黑" w:hAnsi="微软雅黑" w:cs="微软雅黑"/>
              </w:rPr>
              <w:t>系统可能申请</w:t>
            </w:r>
            <w:r w:rsidR="00E166D3">
              <w:rPr>
                <w:rFonts w:ascii="微软雅黑" w:eastAsia="微软雅黑" w:hAnsi="微软雅黑" w:cs="微软雅黑" w:hint="eastAsia"/>
              </w:rPr>
              <w:t>多个</w:t>
            </w:r>
            <w:r w:rsidR="00E166D3">
              <w:rPr>
                <w:rFonts w:ascii="微软雅黑" w:eastAsia="微软雅黑" w:hAnsi="微软雅黑" w:cs="微软雅黑"/>
              </w:rPr>
              <w:t>DBaaS实例</w:t>
            </w:r>
            <w:r w:rsidR="00482A62">
              <w:rPr>
                <w:rFonts w:ascii="微软雅黑" w:eastAsia="微软雅黑" w:hAnsi="微软雅黑" w:cs="微软雅黑"/>
              </w:rPr>
              <w:t>。</w:t>
            </w:r>
          </w:p>
        </w:tc>
      </w:tr>
      <w:tr w:rsidR="00052FDC" w:rsidTr="006A07E7">
        <w:trPr>
          <w:trHeight w:val="361"/>
          <w:jc w:val="center"/>
        </w:trPr>
        <w:tc>
          <w:tcPr>
            <w:tcW w:w="2093" w:type="dxa"/>
          </w:tcPr>
          <w:p w:rsidR="00052FDC" w:rsidRDefault="00052FDC" w:rsidP="00BD183C">
            <w:pPr>
              <w:rPr>
                <w:rFonts w:ascii="微软雅黑" w:eastAsia="微软雅黑" w:hAnsi="微软雅黑" w:cs="微软雅黑"/>
              </w:rPr>
            </w:pPr>
            <w:r>
              <w:rPr>
                <w:rFonts w:ascii="微软雅黑" w:eastAsia="微软雅黑" w:hAnsi="微软雅黑" w:cs="微软雅黑" w:hint="eastAsia"/>
              </w:rPr>
              <w:t>联机</w:t>
            </w:r>
            <w:r>
              <w:rPr>
                <w:rFonts w:ascii="微软雅黑" w:eastAsia="微软雅黑" w:hAnsi="微软雅黑" w:cs="微软雅黑"/>
              </w:rPr>
              <w:t>类</w:t>
            </w:r>
            <w:r>
              <w:rPr>
                <w:rFonts w:ascii="微软雅黑" w:eastAsia="微软雅黑" w:hAnsi="微软雅黑" w:cs="微软雅黑" w:hint="eastAsia"/>
              </w:rPr>
              <w:t>/非</w:t>
            </w:r>
            <w:r>
              <w:rPr>
                <w:rFonts w:ascii="微软雅黑" w:eastAsia="微软雅黑" w:hAnsi="微软雅黑" w:cs="微软雅黑"/>
              </w:rPr>
              <w:t>联机类</w:t>
            </w:r>
          </w:p>
        </w:tc>
        <w:tc>
          <w:tcPr>
            <w:tcW w:w="6429" w:type="dxa"/>
          </w:tcPr>
          <w:p w:rsidR="00052FDC" w:rsidRDefault="00731BFA" w:rsidP="00C10580">
            <w:pPr>
              <w:rPr>
                <w:rFonts w:ascii="微软雅黑" w:eastAsia="微软雅黑" w:hAnsi="微软雅黑" w:cs="微软雅黑"/>
              </w:rPr>
            </w:pPr>
            <w:r>
              <w:rPr>
                <w:rFonts w:ascii="微软雅黑" w:eastAsia="微软雅黑" w:hAnsi="微软雅黑" w:cs="微软雅黑" w:hint="eastAsia"/>
              </w:rPr>
              <w:t>使用存储</w:t>
            </w:r>
            <w:r>
              <w:rPr>
                <w:rFonts w:ascii="微软雅黑" w:eastAsia="微软雅黑" w:hAnsi="微软雅黑" w:cs="微软雅黑"/>
              </w:rPr>
              <w:t>设备的区别，</w:t>
            </w:r>
            <w:r w:rsidR="00052FDC">
              <w:rPr>
                <w:rFonts w:ascii="微软雅黑" w:eastAsia="微软雅黑" w:hAnsi="微软雅黑" w:cs="微软雅黑" w:hint="eastAsia"/>
              </w:rPr>
              <w:t>集群</w:t>
            </w:r>
            <w:r w:rsidR="00052FDC">
              <w:rPr>
                <w:rFonts w:ascii="微软雅黑" w:eastAsia="微软雅黑" w:hAnsi="微软雅黑" w:cs="微软雅黑"/>
              </w:rPr>
              <w:t>SAN Disk/Local Disk</w:t>
            </w:r>
          </w:p>
        </w:tc>
      </w:tr>
      <w:tr w:rsidR="005E422E" w:rsidTr="006A07E7">
        <w:trPr>
          <w:trHeight w:val="361"/>
          <w:jc w:val="center"/>
        </w:trPr>
        <w:tc>
          <w:tcPr>
            <w:tcW w:w="2093" w:type="dxa"/>
          </w:tcPr>
          <w:p w:rsidR="005E422E" w:rsidRDefault="005E422E" w:rsidP="00BD183C">
            <w:pPr>
              <w:rPr>
                <w:rFonts w:ascii="微软雅黑" w:eastAsia="微软雅黑" w:hAnsi="微软雅黑" w:cs="微软雅黑"/>
              </w:rPr>
            </w:pPr>
            <w:r>
              <w:rPr>
                <w:rFonts w:ascii="微软雅黑" w:eastAsia="微软雅黑" w:hAnsi="微软雅黑" w:cs="微软雅黑" w:hint="eastAsia"/>
              </w:rPr>
              <w:t>D</w:t>
            </w:r>
            <w:r>
              <w:rPr>
                <w:rFonts w:ascii="微软雅黑" w:eastAsia="微软雅黑" w:hAnsi="微软雅黑" w:cs="微软雅黑"/>
              </w:rPr>
              <w:t>o</w:t>
            </w:r>
            <w:r>
              <w:rPr>
                <w:rFonts w:ascii="微软雅黑" w:eastAsia="微软雅黑" w:hAnsi="微软雅黑" w:cs="微软雅黑" w:hint="eastAsia"/>
              </w:rPr>
              <w:t>cker</w:t>
            </w:r>
          </w:p>
        </w:tc>
        <w:tc>
          <w:tcPr>
            <w:tcW w:w="6429" w:type="dxa"/>
          </w:tcPr>
          <w:p w:rsidR="005E422E" w:rsidRDefault="00195067" w:rsidP="00C10580">
            <w:pPr>
              <w:rPr>
                <w:rFonts w:ascii="微软雅黑" w:eastAsia="微软雅黑" w:hAnsi="微软雅黑" w:cs="微软雅黑"/>
              </w:rPr>
            </w:pPr>
            <w:r w:rsidRPr="001330EA">
              <w:rPr>
                <w:rFonts w:ascii="微软雅黑" w:eastAsia="微软雅黑" w:hAnsi="微软雅黑" w:cs="微软雅黑" w:hint="eastAsia"/>
              </w:rPr>
              <w:t>Docker是一个开源的应用容器引擎，主要利用linux内核namespace实现沙盒隔离，用cgroup实现资源限制</w:t>
            </w:r>
          </w:p>
        </w:tc>
      </w:tr>
      <w:tr w:rsidR="005E422E" w:rsidTr="006A07E7">
        <w:trPr>
          <w:trHeight w:val="361"/>
          <w:jc w:val="center"/>
        </w:trPr>
        <w:tc>
          <w:tcPr>
            <w:tcW w:w="2093" w:type="dxa"/>
          </w:tcPr>
          <w:p w:rsidR="005E422E" w:rsidRDefault="005E422E" w:rsidP="00BD183C">
            <w:pPr>
              <w:rPr>
                <w:rFonts w:ascii="微软雅黑" w:eastAsia="微软雅黑" w:hAnsi="微软雅黑" w:cs="微软雅黑"/>
              </w:rPr>
            </w:pPr>
            <w:r>
              <w:rPr>
                <w:rFonts w:ascii="微软雅黑" w:eastAsia="微软雅黑" w:hAnsi="微软雅黑" w:cs="微软雅黑" w:hint="eastAsia"/>
              </w:rPr>
              <w:t>容器</w:t>
            </w:r>
          </w:p>
        </w:tc>
        <w:tc>
          <w:tcPr>
            <w:tcW w:w="6429" w:type="dxa"/>
          </w:tcPr>
          <w:p w:rsidR="005E422E" w:rsidRDefault="00195067" w:rsidP="00C10580">
            <w:pPr>
              <w:rPr>
                <w:rFonts w:ascii="微软雅黑" w:eastAsia="微软雅黑" w:hAnsi="微软雅黑" w:cs="微软雅黑"/>
              </w:rPr>
            </w:pPr>
            <w:r>
              <w:rPr>
                <w:rFonts w:ascii="微软雅黑" w:eastAsia="微软雅黑" w:hAnsi="微软雅黑" w:cs="微软雅黑" w:hint="eastAsia"/>
              </w:rPr>
              <w:t>使用docker 容器</w:t>
            </w:r>
            <w:r>
              <w:rPr>
                <w:rFonts w:ascii="微软雅黑" w:eastAsia="微软雅黑" w:hAnsi="微软雅黑" w:cs="微软雅黑"/>
              </w:rPr>
              <w:t>引擎技术封装的独立运行环境</w:t>
            </w:r>
          </w:p>
        </w:tc>
      </w:tr>
      <w:tr w:rsidR="005E422E" w:rsidTr="006A07E7">
        <w:trPr>
          <w:trHeight w:val="361"/>
          <w:jc w:val="center"/>
        </w:trPr>
        <w:tc>
          <w:tcPr>
            <w:tcW w:w="2093" w:type="dxa"/>
          </w:tcPr>
          <w:p w:rsidR="005E422E" w:rsidRDefault="005E422E" w:rsidP="00BD183C">
            <w:pPr>
              <w:rPr>
                <w:rFonts w:ascii="微软雅黑" w:eastAsia="微软雅黑" w:hAnsi="微软雅黑" w:cs="微软雅黑"/>
              </w:rPr>
            </w:pPr>
            <w:r>
              <w:rPr>
                <w:rFonts w:ascii="微软雅黑" w:eastAsia="微软雅黑" w:hAnsi="微软雅黑" w:cs="微软雅黑" w:hint="eastAsia"/>
              </w:rPr>
              <w:t>镜像</w:t>
            </w:r>
          </w:p>
        </w:tc>
        <w:tc>
          <w:tcPr>
            <w:tcW w:w="6429" w:type="dxa"/>
          </w:tcPr>
          <w:p w:rsidR="005E422E" w:rsidRDefault="00195067" w:rsidP="00C10580">
            <w:pPr>
              <w:rPr>
                <w:rFonts w:ascii="微软雅黑" w:eastAsia="微软雅黑" w:hAnsi="微软雅黑" w:cs="微软雅黑"/>
              </w:rPr>
            </w:pPr>
            <w:r>
              <w:rPr>
                <w:rFonts w:ascii="微软雅黑" w:eastAsia="微软雅黑" w:hAnsi="微软雅黑" w:cs="微软雅黑"/>
              </w:rPr>
              <w:t xml:space="preserve">docker </w:t>
            </w:r>
            <w:r>
              <w:rPr>
                <w:rFonts w:ascii="微软雅黑" w:eastAsia="微软雅黑" w:hAnsi="微软雅黑" w:cs="微软雅黑" w:hint="eastAsia"/>
              </w:rPr>
              <w:t>容器的</w:t>
            </w:r>
            <w:r>
              <w:rPr>
                <w:rFonts w:ascii="微软雅黑" w:eastAsia="微软雅黑" w:hAnsi="微软雅黑" w:cs="微软雅黑"/>
              </w:rPr>
              <w:t>静态</w:t>
            </w:r>
            <w:r>
              <w:rPr>
                <w:rFonts w:ascii="微软雅黑" w:eastAsia="微软雅黑" w:hAnsi="微软雅黑" w:cs="微软雅黑" w:hint="eastAsia"/>
              </w:rPr>
              <w:t>内容</w:t>
            </w:r>
          </w:p>
        </w:tc>
      </w:tr>
      <w:tr w:rsidR="005E422E" w:rsidTr="006A07E7">
        <w:trPr>
          <w:trHeight w:val="361"/>
          <w:jc w:val="center"/>
        </w:trPr>
        <w:tc>
          <w:tcPr>
            <w:tcW w:w="2093" w:type="dxa"/>
          </w:tcPr>
          <w:p w:rsidR="005E422E" w:rsidRDefault="005E422E" w:rsidP="00BD183C">
            <w:pPr>
              <w:rPr>
                <w:rFonts w:ascii="微软雅黑" w:eastAsia="微软雅黑" w:hAnsi="微软雅黑" w:cs="微软雅黑"/>
              </w:rPr>
            </w:pPr>
            <w:r>
              <w:rPr>
                <w:rFonts w:ascii="微软雅黑" w:eastAsia="微软雅黑" w:hAnsi="微软雅黑" w:cs="微软雅黑" w:hint="eastAsia"/>
              </w:rPr>
              <w:t>UP</w:t>
            </w:r>
            <w:r>
              <w:rPr>
                <w:rFonts w:ascii="微软雅黑" w:eastAsia="微软雅黑" w:hAnsi="微软雅黑" w:cs="微软雅黑"/>
              </w:rPr>
              <w:t xml:space="preserve"> Proxy</w:t>
            </w:r>
          </w:p>
        </w:tc>
        <w:tc>
          <w:tcPr>
            <w:tcW w:w="6429" w:type="dxa"/>
          </w:tcPr>
          <w:p w:rsidR="005E422E" w:rsidRDefault="00195067" w:rsidP="00C10580">
            <w:pPr>
              <w:rPr>
                <w:rFonts w:ascii="微软雅黑" w:eastAsia="微软雅黑" w:hAnsi="微软雅黑" w:cs="微软雅黑"/>
              </w:rPr>
            </w:pPr>
            <w:r>
              <w:rPr>
                <w:rFonts w:ascii="微软雅黑" w:eastAsia="微软雅黑" w:hAnsi="微软雅黑" w:cs="微软雅黑"/>
              </w:rPr>
              <w:t>由中国银联开发中心</w:t>
            </w:r>
            <w:r>
              <w:rPr>
                <w:rFonts w:ascii="微软雅黑" w:eastAsia="微软雅黑" w:hAnsi="微软雅黑" w:cs="微软雅黑" w:hint="eastAsia"/>
              </w:rPr>
              <w:t>开发</w:t>
            </w:r>
            <w:r>
              <w:rPr>
                <w:rFonts w:ascii="微软雅黑" w:eastAsia="微软雅黑" w:hAnsi="微软雅黑" w:cs="微软雅黑"/>
              </w:rPr>
              <w:t>，</w:t>
            </w:r>
            <w:r>
              <w:rPr>
                <w:rFonts w:ascii="微软雅黑" w:eastAsia="微软雅黑" w:hAnsi="微软雅黑" w:cs="微软雅黑" w:hint="eastAsia"/>
              </w:rPr>
              <w:t>是UPsql的</w:t>
            </w:r>
            <w:r>
              <w:rPr>
                <w:rFonts w:ascii="微软雅黑" w:eastAsia="微软雅黑" w:hAnsi="微软雅黑" w:cs="微软雅黑"/>
              </w:rPr>
              <w:t>数据路由代理软件</w:t>
            </w:r>
          </w:p>
        </w:tc>
      </w:tr>
      <w:tr w:rsidR="00195067" w:rsidTr="006A07E7">
        <w:trPr>
          <w:trHeight w:val="361"/>
          <w:jc w:val="center"/>
        </w:trPr>
        <w:tc>
          <w:tcPr>
            <w:tcW w:w="2093" w:type="dxa"/>
          </w:tcPr>
          <w:p w:rsidR="00195067" w:rsidRDefault="00195067" w:rsidP="00BD183C">
            <w:pPr>
              <w:rPr>
                <w:rFonts w:ascii="微软雅黑" w:eastAsia="微软雅黑" w:hAnsi="微软雅黑" w:cs="微软雅黑"/>
              </w:rPr>
            </w:pPr>
            <w:r>
              <w:rPr>
                <w:rFonts w:ascii="微软雅黑" w:eastAsia="微软雅黑" w:hAnsi="微软雅黑" w:cs="微软雅黑" w:hint="eastAsia"/>
              </w:rPr>
              <w:t>UPSQL</w:t>
            </w:r>
          </w:p>
        </w:tc>
        <w:tc>
          <w:tcPr>
            <w:tcW w:w="6429" w:type="dxa"/>
          </w:tcPr>
          <w:p w:rsidR="00195067" w:rsidRDefault="00195067" w:rsidP="00C10580">
            <w:pPr>
              <w:rPr>
                <w:rFonts w:ascii="微软雅黑" w:eastAsia="微软雅黑" w:hAnsi="微软雅黑" w:cs="微软雅黑"/>
              </w:rPr>
            </w:pPr>
            <w:r>
              <w:rPr>
                <w:rFonts w:ascii="微软雅黑" w:eastAsia="微软雅黑" w:hAnsi="微软雅黑" w:cs="微软雅黑" w:hint="eastAsia"/>
              </w:rPr>
              <w:t>由</w:t>
            </w:r>
            <w:r>
              <w:rPr>
                <w:rFonts w:ascii="微软雅黑" w:eastAsia="微软雅黑" w:hAnsi="微软雅黑" w:cs="微软雅黑"/>
              </w:rPr>
              <w:t>中国银联</w:t>
            </w:r>
            <w:r>
              <w:rPr>
                <w:rFonts w:ascii="微软雅黑" w:eastAsia="微软雅黑" w:hAnsi="微软雅黑" w:cs="微软雅黑" w:hint="eastAsia"/>
              </w:rPr>
              <w:t>自主</w:t>
            </w:r>
            <w:r>
              <w:rPr>
                <w:rFonts w:ascii="微软雅黑" w:eastAsia="微软雅黑" w:hAnsi="微软雅黑" w:cs="微软雅黑"/>
              </w:rPr>
              <w:t>开发的关系型数据库</w:t>
            </w:r>
          </w:p>
        </w:tc>
      </w:tr>
      <w:tr w:rsidR="00CE47C2" w:rsidTr="006A07E7">
        <w:trPr>
          <w:trHeight w:val="361"/>
          <w:jc w:val="center"/>
        </w:trPr>
        <w:tc>
          <w:tcPr>
            <w:tcW w:w="2093" w:type="dxa"/>
          </w:tcPr>
          <w:p w:rsidR="00CE47C2" w:rsidRDefault="00CE47C2" w:rsidP="00BD183C">
            <w:pPr>
              <w:rPr>
                <w:rFonts w:ascii="微软雅黑" w:eastAsia="微软雅黑" w:hAnsi="微软雅黑" w:cs="微软雅黑"/>
              </w:rPr>
            </w:pPr>
            <w:r>
              <w:rPr>
                <w:rFonts w:ascii="微软雅黑" w:eastAsia="微软雅黑" w:hAnsi="微软雅黑" w:cs="微软雅黑" w:hint="eastAsia"/>
              </w:rPr>
              <w:t>UPM</w:t>
            </w:r>
            <w:r>
              <w:rPr>
                <w:rFonts w:ascii="微软雅黑" w:eastAsia="微软雅黑" w:hAnsi="微软雅黑" w:cs="微软雅黑"/>
              </w:rPr>
              <w:t xml:space="preserve"> Portal</w:t>
            </w:r>
          </w:p>
        </w:tc>
        <w:tc>
          <w:tcPr>
            <w:tcW w:w="6429" w:type="dxa"/>
          </w:tcPr>
          <w:p w:rsidR="00CE47C2" w:rsidRDefault="00CE47C2" w:rsidP="00C10580">
            <w:pPr>
              <w:rPr>
                <w:rFonts w:ascii="微软雅黑" w:eastAsia="微软雅黑" w:hAnsi="微软雅黑" w:cs="微软雅黑"/>
              </w:rPr>
            </w:pPr>
            <w:r>
              <w:rPr>
                <w:rFonts w:ascii="微软雅黑" w:eastAsia="微软雅黑" w:hAnsi="微软雅黑" w:cs="微软雅黑" w:hint="eastAsia"/>
              </w:rPr>
              <w:t>文档</w:t>
            </w:r>
            <w:r>
              <w:rPr>
                <w:rFonts w:ascii="微软雅黑" w:eastAsia="微软雅黑" w:hAnsi="微软雅黑" w:cs="微软雅黑"/>
              </w:rPr>
              <w:t>使用时序图中对象，代表DBaaS前端界面</w:t>
            </w:r>
          </w:p>
        </w:tc>
      </w:tr>
      <w:tr w:rsidR="00CE47C2" w:rsidTr="006A07E7">
        <w:trPr>
          <w:trHeight w:val="361"/>
          <w:jc w:val="center"/>
        </w:trPr>
        <w:tc>
          <w:tcPr>
            <w:tcW w:w="2093" w:type="dxa"/>
          </w:tcPr>
          <w:p w:rsidR="00CE47C2" w:rsidRDefault="00CE47C2" w:rsidP="00BD183C">
            <w:pPr>
              <w:rPr>
                <w:rFonts w:ascii="微软雅黑" w:eastAsia="微软雅黑" w:hAnsi="微软雅黑" w:cs="微软雅黑"/>
              </w:rPr>
            </w:pPr>
            <w:r>
              <w:rPr>
                <w:rFonts w:ascii="微软雅黑" w:eastAsia="微软雅黑" w:hAnsi="微软雅黑" w:cs="微软雅黑" w:hint="eastAsia"/>
              </w:rPr>
              <w:t>UPM</w:t>
            </w:r>
            <w:r>
              <w:rPr>
                <w:rFonts w:ascii="微软雅黑" w:eastAsia="微软雅黑" w:hAnsi="微软雅黑" w:cs="微软雅黑"/>
              </w:rPr>
              <w:t xml:space="preserve"> Portal Svr</w:t>
            </w:r>
          </w:p>
        </w:tc>
        <w:tc>
          <w:tcPr>
            <w:tcW w:w="6429" w:type="dxa"/>
          </w:tcPr>
          <w:p w:rsidR="00CE47C2" w:rsidRDefault="00177B6A" w:rsidP="00C10580">
            <w:pPr>
              <w:rPr>
                <w:rFonts w:ascii="微软雅黑" w:eastAsia="微软雅黑" w:hAnsi="微软雅黑" w:cs="微软雅黑"/>
              </w:rPr>
            </w:pPr>
            <w:r>
              <w:rPr>
                <w:rFonts w:ascii="微软雅黑" w:eastAsia="微软雅黑" w:hAnsi="微软雅黑" w:cs="微软雅黑" w:hint="eastAsia"/>
              </w:rPr>
              <w:t>文档</w:t>
            </w:r>
            <w:r>
              <w:rPr>
                <w:rFonts w:ascii="微软雅黑" w:eastAsia="微软雅黑" w:hAnsi="微软雅黑" w:cs="微软雅黑"/>
              </w:rPr>
              <w:t>使用时序图中对象，代表DBaaS前端应用服务</w:t>
            </w:r>
          </w:p>
        </w:tc>
      </w:tr>
      <w:tr w:rsidR="00CE47C2" w:rsidTr="006A07E7">
        <w:trPr>
          <w:trHeight w:val="361"/>
          <w:jc w:val="center"/>
        </w:trPr>
        <w:tc>
          <w:tcPr>
            <w:tcW w:w="2093" w:type="dxa"/>
          </w:tcPr>
          <w:p w:rsidR="00CE47C2" w:rsidRDefault="00CE47C2" w:rsidP="00BD183C">
            <w:pPr>
              <w:rPr>
                <w:rFonts w:ascii="微软雅黑" w:eastAsia="微软雅黑" w:hAnsi="微软雅黑" w:cs="微软雅黑"/>
              </w:rPr>
            </w:pPr>
            <w:r>
              <w:rPr>
                <w:rFonts w:ascii="微软雅黑" w:eastAsia="微软雅黑" w:hAnsi="微软雅黑" w:cs="微软雅黑"/>
              </w:rPr>
              <w:t>M</w:t>
            </w:r>
            <w:r>
              <w:rPr>
                <w:rFonts w:ascii="微软雅黑" w:eastAsia="微软雅黑" w:hAnsi="微软雅黑" w:cs="微软雅黑" w:hint="eastAsia"/>
              </w:rPr>
              <w:t>g</w:t>
            </w:r>
            <w:r>
              <w:rPr>
                <w:rFonts w:ascii="微软雅黑" w:eastAsia="微软雅黑" w:hAnsi="微软雅黑" w:cs="微软雅黑"/>
              </w:rPr>
              <w:t xml:space="preserve"> obj </w:t>
            </w:r>
            <w:r>
              <w:rPr>
                <w:rFonts w:ascii="微软雅黑" w:eastAsia="微软雅黑" w:hAnsi="微软雅黑" w:cs="微软雅黑" w:hint="eastAsia"/>
              </w:rPr>
              <w:t>：</w:t>
            </w:r>
            <w:r>
              <w:rPr>
                <w:rFonts w:ascii="微软雅黑" w:eastAsia="微软雅黑" w:hAnsi="微软雅黑" w:cs="微软雅黑"/>
              </w:rPr>
              <w:t>MG</w:t>
            </w:r>
          </w:p>
        </w:tc>
        <w:tc>
          <w:tcPr>
            <w:tcW w:w="6429" w:type="dxa"/>
          </w:tcPr>
          <w:p w:rsidR="00CE47C2" w:rsidRDefault="00177B6A" w:rsidP="00C10580">
            <w:pPr>
              <w:rPr>
                <w:rFonts w:ascii="微软雅黑" w:eastAsia="微软雅黑" w:hAnsi="微软雅黑" w:cs="微软雅黑"/>
              </w:rPr>
            </w:pPr>
            <w:r>
              <w:rPr>
                <w:rFonts w:ascii="微软雅黑" w:eastAsia="微软雅黑" w:hAnsi="微软雅黑" w:cs="微软雅黑" w:hint="eastAsia"/>
              </w:rPr>
              <w:t>文档</w:t>
            </w:r>
            <w:r>
              <w:rPr>
                <w:rFonts w:ascii="微软雅黑" w:eastAsia="微软雅黑" w:hAnsi="微软雅黑" w:cs="微软雅黑"/>
              </w:rPr>
              <w:t>使用时序图中对象，代表DBaaS</w:t>
            </w:r>
            <w:r>
              <w:rPr>
                <w:rFonts w:ascii="微软雅黑" w:eastAsia="微软雅黑" w:hAnsi="微软雅黑" w:cs="微软雅黑" w:hint="eastAsia"/>
              </w:rPr>
              <w:t>管理</w:t>
            </w:r>
            <w:r>
              <w:rPr>
                <w:rFonts w:ascii="微软雅黑" w:eastAsia="微软雅黑" w:hAnsi="微软雅黑" w:cs="微软雅黑"/>
              </w:rPr>
              <w:t>站点后台服务</w:t>
            </w:r>
          </w:p>
        </w:tc>
      </w:tr>
      <w:tr w:rsidR="00C65CBF" w:rsidTr="006A07E7">
        <w:trPr>
          <w:trHeight w:val="361"/>
          <w:jc w:val="center"/>
          <w:ins w:id="11" w:author="odaaneuva" w:date="2015-11-12T18:12:00Z"/>
        </w:trPr>
        <w:tc>
          <w:tcPr>
            <w:tcW w:w="2093" w:type="dxa"/>
          </w:tcPr>
          <w:p w:rsidR="00C65CBF" w:rsidRDefault="00C65CBF" w:rsidP="00BD183C">
            <w:pPr>
              <w:rPr>
                <w:ins w:id="12" w:author="odaaneuva" w:date="2015-11-12T18:12:00Z"/>
                <w:rFonts w:ascii="微软雅黑" w:eastAsia="微软雅黑" w:hAnsi="微软雅黑" w:cs="微软雅黑"/>
              </w:rPr>
            </w:pPr>
            <w:ins w:id="13" w:author="odaaneuva" w:date="2015-11-12T18:12:00Z">
              <w:r>
                <w:rPr>
                  <w:rFonts w:asciiTheme="minorEastAsia" w:eastAsiaTheme="minorEastAsia" w:hAnsiTheme="minorEastAsia" w:cs="微软雅黑"/>
                  <w:sz w:val="24"/>
                  <w:szCs w:val="24"/>
                </w:rPr>
                <w:t>纵向性能变更</w:t>
              </w:r>
            </w:ins>
          </w:p>
        </w:tc>
        <w:tc>
          <w:tcPr>
            <w:tcW w:w="6429" w:type="dxa"/>
          </w:tcPr>
          <w:p w:rsidR="00C65CBF" w:rsidRDefault="00C65CBF" w:rsidP="00C10580">
            <w:pPr>
              <w:rPr>
                <w:ins w:id="14" w:author="odaaneuva" w:date="2015-11-12T18:12:00Z"/>
                <w:rFonts w:ascii="微软雅黑" w:eastAsia="微软雅黑" w:hAnsi="微软雅黑" w:cs="微软雅黑"/>
              </w:rPr>
            </w:pPr>
            <w:ins w:id="15" w:author="odaaneuva" w:date="2015-11-12T18:12:00Z">
              <w:r>
                <w:rPr>
                  <w:rFonts w:ascii="微软雅黑" w:eastAsia="微软雅黑" w:hAnsi="微软雅黑" w:cs="微软雅黑"/>
                </w:rPr>
                <w:t>纵向性能变更，</w:t>
              </w:r>
              <w:r>
                <w:rPr>
                  <w:rFonts w:ascii="微软雅黑" w:eastAsia="微软雅黑" w:hAnsi="微软雅黑" w:cs="微软雅黑" w:hint="eastAsia"/>
                </w:rPr>
                <w:t>是</w:t>
              </w:r>
            </w:ins>
            <w:ins w:id="16" w:author="odaaneuva" w:date="2015-11-12T18:13:00Z">
              <w:r>
                <w:rPr>
                  <w:rFonts w:ascii="微软雅黑" w:eastAsia="微软雅黑" w:hAnsi="微软雅黑" w:cs="微软雅黑" w:hint="eastAsia"/>
                </w:rPr>
                <w:t>将</w:t>
              </w:r>
              <w:r>
                <w:rPr>
                  <w:rFonts w:ascii="微软雅黑" w:eastAsia="微软雅黑" w:hAnsi="微软雅黑" w:cs="微软雅黑"/>
                </w:rPr>
                <w:t>集群中成员的个体性能大小进行扩展或缩减</w:t>
              </w:r>
            </w:ins>
            <w:ins w:id="17" w:author="odaaneuva" w:date="2015-11-12T18:14:00Z">
              <w:r>
                <w:rPr>
                  <w:rFonts w:ascii="微软雅黑" w:eastAsia="微软雅黑" w:hAnsi="微软雅黑" w:cs="微软雅黑"/>
                </w:rPr>
                <w:t>，</w:t>
              </w:r>
              <w:r>
                <w:rPr>
                  <w:rFonts w:ascii="微软雅黑" w:eastAsia="微软雅黑" w:hAnsi="微软雅黑" w:cs="微软雅黑" w:hint="eastAsia"/>
                </w:rPr>
                <w:t>并且</w:t>
              </w:r>
              <w:r>
                <w:rPr>
                  <w:rFonts w:ascii="微软雅黑" w:eastAsia="微软雅黑" w:hAnsi="微软雅黑" w:cs="微软雅黑"/>
                </w:rPr>
                <w:t>保证成员个体性能的一致性。</w:t>
              </w:r>
            </w:ins>
          </w:p>
        </w:tc>
      </w:tr>
    </w:tbl>
    <w:p w:rsidR="00333625" w:rsidRDefault="00333625">
      <w:pPr>
        <w:widowControl/>
        <w:jc w:val="left"/>
        <w:rPr>
          <w:rFonts w:ascii="华文中宋" w:eastAsia="华文中宋" w:hAnsi="华文中宋"/>
          <w:bCs/>
          <w:sz w:val="32"/>
          <w:szCs w:val="32"/>
        </w:rPr>
      </w:pPr>
      <w:r>
        <w:rPr>
          <w:rFonts w:ascii="华文中宋" w:eastAsia="华文中宋" w:hAnsi="华文中宋"/>
          <w:bCs/>
          <w:sz w:val="32"/>
          <w:szCs w:val="32"/>
        </w:rPr>
        <w:br w:type="page"/>
      </w:r>
    </w:p>
    <w:p w:rsidR="007103F9" w:rsidRPr="00CB7269" w:rsidRDefault="00C77079" w:rsidP="00807FCF">
      <w:pPr>
        <w:keepNext/>
        <w:keepLines/>
        <w:spacing w:before="260" w:after="260" w:line="415" w:lineRule="auto"/>
        <w:outlineLvl w:val="0"/>
        <w:rPr>
          <w:rFonts w:ascii="黑体" w:eastAsia="黑体" w:hAnsi="黑体"/>
          <w:b/>
          <w:bCs/>
          <w:sz w:val="32"/>
          <w:szCs w:val="32"/>
        </w:rPr>
      </w:pPr>
      <w:bookmarkStart w:id="18" w:name="_Toc432757522"/>
      <w:r w:rsidRPr="00CB7269">
        <w:rPr>
          <w:rFonts w:ascii="黑体" w:eastAsia="黑体" w:hAnsi="黑体" w:hint="eastAsia"/>
          <w:b/>
          <w:bCs/>
          <w:sz w:val="32"/>
          <w:szCs w:val="32"/>
        </w:rPr>
        <w:lastRenderedPageBreak/>
        <w:t>二</w:t>
      </w:r>
      <w:r w:rsidR="00C44B0D" w:rsidRPr="00CB7269">
        <w:rPr>
          <w:rFonts w:ascii="黑体" w:eastAsia="黑体" w:hAnsi="黑体"/>
          <w:b/>
          <w:bCs/>
          <w:sz w:val="32"/>
          <w:szCs w:val="32"/>
        </w:rPr>
        <w:t>、</w:t>
      </w:r>
      <w:bookmarkEnd w:id="7"/>
      <w:r w:rsidR="00333625" w:rsidRPr="00CB7269">
        <w:rPr>
          <w:rFonts w:ascii="黑体" w:eastAsia="黑体" w:hAnsi="黑体" w:hint="eastAsia"/>
          <w:b/>
          <w:bCs/>
          <w:sz w:val="32"/>
          <w:szCs w:val="32"/>
        </w:rPr>
        <w:t>需求</w:t>
      </w:r>
      <w:r w:rsidR="00F82677" w:rsidRPr="00CB7269">
        <w:rPr>
          <w:rFonts w:ascii="黑体" w:eastAsia="黑体" w:hAnsi="黑体" w:hint="eastAsia"/>
          <w:b/>
          <w:bCs/>
          <w:sz w:val="32"/>
          <w:szCs w:val="32"/>
        </w:rPr>
        <w:t>概述</w:t>
      </w:r>
      <w:bookmarkEnd w:id="18"/>
    </w:p>
    <w:p w:rsidR="007103F9" w:rsidRPr="00C973D8" w:rsidRDefault="00333625" w:rsidP="0063167C">
      <w:pPr>
        <w:spacing w:line="420" w:lineRule="auto"/>
        <w:ind w:firstLine="420"/>
        <w:rPr>
          <w:sz w:val="24"/>
          <w:szCs w:val="24"/>
        </w:rPr>
      </w:pPr>
      <w:r w:rsidRPr="0063167C">
        <w:rPr>
          <w:rFonts w:asciiTheme="minorEastAsia" w:eastAsiaTheme="minorEastAsia" w:hAnsiTheme="minorEastAsia" w:cs="微软雅黑" w:hint="eastAsia"/>
          <w:sz w:val="24"/>
          <w:szCs w:val="24"/>
        </w:rPr>
        <w:t>需求</w:t>
      </w:r>
      <w:r w:rsidR="003C1B89" w:rsidRPr="0063167C">
        <w:rPr>
          <w:rFonts w:asciiTheme="minorEastAsia" w:eastAsiaTheme="minorEastAsia" w:hAnsiTheme="minorEastAsia" w:cs="微软雅黑" w:hint="eastAsia"/>
          <w:sz w:val="24"/>
          <w:szCs w:val="24"/>
        </w:rPr>
        <w:t>概述</w:t>
      </w:r>
      <w:r w:rsidR="007103F9" w:rsidRPr="0063167C">
        <w:rPr>
          <w:rFonts w:asciiTheme="minorEastAsia" w:eastAsiaTheme="minorEastAsia" w:hAnsiTheme="minorEastAsia" w:cs="微软雅黑" w:hint="eastAsia"/>
          <w:sz w:val="24"/>
          <w:szCs w:val="24"/>
        </w:rPr>
        <w:t>主要是明确</w:t>
      </w:r>
      <w:r w:rsidR="00391F71" w:rsidRPr="0063167C">
        <w:rPr>
          <w:rFonts w:asciiTheme="minorEastAsia" w:eastAsiaTheme="minorEastAsia" w:hAnsiTheme="minorEastAsia" w:cs="微软雅黑"/>
          <w:sz w:val="24"/>
          <w:szCs w:val="24"/>
        </w:rPr>
        <w:t>本期开发中需要完成的系统功能</w:t>
      </w:r>
      <w:r w:rsidR="004746BA" w:rsidRPr="0063167C">
        <w:rPr>
          <w:rFonts w:asciiTheme="minorEastAsia" w:eastAsiaTheme="minorEastAsia" w:hAnsiTheme="minorEastAsia" w:cs="微软雅黑" w:hint="eastAsia"/>
          <w:sz w:val="24"/>
          <w:szCs w:val="24"/>
        </w:rPr>
        <w:t>。</w:t>
      </w:r>
    </w:p>
    <w:p w:rsidR="007103F9" w:rsidRPr="00BC6948" w:rsidRDefault="007103F9" w:rsidP="00BC6948">
      <w:pPr>
        <w:pStyle w:val="ab"/>
        <w:keepNext/>
        <w:keepLines/>
        <w:widowControl/>
        <w:numPr>
          <w:ilvl w:val="0"/>
          <w:numId w:val="22"/>
        </w:numPr>
        <w:spacing w:before="280" w:after="290" w:line="377" w:lineRule="auto"/>
        <w:ind w:firstLineChars="0"/>
        <w:jc w:val="left"/>
        <w:outlineLvl w:val="1"/>
        <w:rPr>
          <w:rFonts w:asciiTheme="majorEastAsia" w:eastAsiaTheme="majorEastAsia" w:hAnsiTheme="majorEastAsia"/>
          <w:b/>
          <w:bCs/>
          <w:kern w:val="0"/>
          <w:sz w:val="32"/>
          <w:szCs w:val="32"/>
          <w:lang/>
        </w:rPr>
      </w:pPr>
      <w:bookmarkStart w:id="19" w:name="_Toc432757523"/>
      <w:r w:rsidRPr="00CB7269">
        <w:rPr>
          <w:rFonts w:asciiTheme="majorEastAsia" w:eastAsiaTheme="majorEastAsia" w:hAnsiTheme="majorEastAsia" w:cs="微软雅黑" w:hint="eastAsia"/>
          <w:b/>
          <w:bCs/>
          <w:kern w:val="0"/>
          <w:sz w:val="32"/>
          <w:szCs w:val="32"/>
          <w:lang/>
        </w:rPr>
        <w:t>总</w:t>
      </w:r>
      <w:r w:rsidRPr="00CB7269">
        <w:rPr>
          <w:rFonts w:asciiTheme="majorEastAsia" w:eastAsiaTheme="majorEastAsia" w:hAnsiTheme="majorEastAsia" w:cs="MS Gothic"/>
          <w:b/>
          <w:bCs/>
          <w:kern w:val="0"/>
          <w:sz w:val="32"/>
          <w:szCs w:val="32"/>
          <w:lang/>
        </w:rPr>
        <w:t>体要求</w:t>
      </w:r>
      <w:bookmarkEnd w:id="19"/>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本项目</w:t>
      </w:r>
      <w:r w:rsidRPr="0063167C">
        <w:rPr>
          <w:rFonts w:asciiTheme="minorEastAsia" w:eastAsiaTheme="minorEastAsia" w:hAnsiTheme="minorEastAsia" w:cs="微软雅黑"/>
          <w:sz w:val="24"/>
          <w:szCs w:val="24"/>
        </w:rPr>
        <w:t>在已有的技术框架下开发，</w:t>
      </w:r>
      <w:r w:rsidRPr="0063167C">
        <w:rPr>
          <w:rFonts w:asciiTheme="minorEastAsia" w:eastAsiaTheme="minorEastAsia" w:hAnsiTheme="minorEastAsia" w:cs="微软雅黑" w:hint="eastAsia"/>
          <w:sz w:val="24"/>
          <w:szCs w:val="24"/>
        </w:rPr>
        <w:t>需</w:t>
      </w:r>
      <w:r w:rsidRPr="0063167C">
        <w:rPr>
          <w:rFonts w:asciiTheme="minorEastAsia" w:eastAsiaTheme="minorEastAsia" w:hAnsiTheme="minorEastAsia" w:cs="微软雅黑"/>
          <w:sz w:val="24"/>
          <w:szCs w:val="24"/>
        </w:rPr>
        <w:t>遵循相关的开发规范</w:t>
      </w:r>
      <w:r w:rsidRPr="0063167C">
        <w:rPr>
          <w:rFonts w:asciiTheme="minorEastAsia" w:eastAsiaTheme="minorEastAsia" w:hAnsiTheme="minorEastAsia" w:cs="微软雅黑" w:hint="eastAsia"/>
          <w:sz w:val="24"/>
          <w:szCs w:val="24"/>
        </w:rPr>
        <w:t>。</w:t>
      </w:r>
    </w:p>
    <w:p w:rsidR="007103F9" w:rsidRPr="00CB7269" w:rsidRDefault="007103F9" w:rsidP="00AD6300">
      <w:pPr>
        <w:pStyle w:val="ab"/>
        <w:keepNext/>
        <w:keepLines/>
        <w:widowControl/>
        <w:numPr>
          <w:ilvl w:val="0"/>
          <w:numId w:val="22"/>
        </w:numPr>
        <w:spacing w:before="280" w:after="290" w:line="377" w:lineRule="auto"/>
        <w:ind w:firstLineChars="0"/>
        <w:jc w:val="left"/>
        <w:outlineLvl w:val="1"/>
        <w:rPr>
          <w:rFonts w:asciiTheme="majorEastAsia" w:eastAsiaTheme="majorEastAsia" w:hAnsiTheme="majorEastAsia" w:cs="微软雅黑"/>
          <w:b/>
          <w:bCs/>
          <w:kern w:val="0"/>
          <w:sz w:val="32"/>
          <w:szCs w:val="32"/>
          <w:lang/>
        </w:rPr>
      </w:pPr>
      <w:bookmarkStart w:id="20" w:name="_Toc432757524"/>
      <w:r w:rsidRPr="00CB7269">
        <w:rPr>
          <w:rFonts w:asciiTheme="majorEastAsia" w:eastAsiaTheme="majorEastAsia" w:hAnsiTheme="majorEastAsia" w:cs="微软雅黑" w:hint="eastAsia"/>
          <w:b/>
          <w:bCs/>
          <w:kern w:val="0"/>
          <w:sz w:val="32"/>
          <w:szCs w:val="32"/>
          <w:lang/>
        </w:rPr>
        <w:t>系统架构说明</w:t>
      </w:r>
      <w:bookmarkEnd w:id="20"/>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根据银联对DBaaS平台的总体规划，DBaaS平台将在现有的平台的基础上总体规划设计有11大功能模块，整个平台的建设将按照分阶段实施的策略，本期开发需求主要在原有功能基础上实现包括资源管理、实例管理、监控管理、接口管理、高可用管理、系统管理六大功能模块；包括灾备管理、开放式缓存管理、批量管理、扩展管理、计费管理等五大功能模块将在后期进行开发。</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规划中的DBaaS平台的总体功能架构及部属架构如下所述：</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（一）、DBaaS系统的总体功能架构设计如下图所示：</w:t>
      </w:r>
    </w:p>
    <w:p w:rsidR="007103F9" w:rsidRPr="00080652" w:rsidRDefault="0038025D" w:rsidP="007103F9">
      <w:pPr>
        <w:widowControl/>
        <w:spacing w:line="360" w:lineRule="auto"/>
        <w:ind w:left="420"/>
        <w:jc w:val="left"/>
        <w:rPr>
          <w:rFonts w:eastAsia="宋体"/>
          <w:kern w:val="0"/>
          <w:sz w:val="24"/>
          <w:szCs w:val="24"/>
        </w:rPr>
      </w:pPr>
      <w:r>
        <w:rPr>
          <w:rFonts w:eastAsia="宋体"/>
          <w:noProof/>
          <w:kern w:val="0"/>
          <w:sz w:val="24"/>
          <w:szCs w:val="24"/>
        </w:rPr>
        <w:lastRenderedPageBreak/>
        <w:drawing>
          <wp:inline distT="0" distB="0" distL="0" distR="0">
            <wp:extent cx="5701030" cy="6075045"/>
            <wp:effectExtent l="0" t="0" r="0"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01030" cy="6075045"/>
                    </a:xfrm>
                    <a:prstGeom prst="rect">
                      <a:avLst/>
                    </a:prstGeom>
                    <a:noFill/>
                    <a:ln>
                      <a:noFill/>
                    </a:ln>
                  </pic:spPr>
                </pic:pic>
              </a:graphicData>
            </a:graphic>
          </wp:inline>
        </w:drawing>
      </w:r>
    </w:p>
    <w:p w:rsidR="007103F9" w:rsidRPr="00080652" w:rsidRDefault="007103F9" w:rsidP="007103F9">
      <w:pPr>
        <w:widowControl/>
        <w:spacing w:line="360" w:lineRule="auto"/>
        <w:ind w:left="420"/>
        <w:jc w:val="left"/>
        <w:rPr>
          <w:rFonts w:eastAsia="宋体"/>
          <w:kern w:val="0"/>
          <w:sz w:val="24"/>
          <w:szCs w:val="24"/>
        </w:rPr>
      </w:pP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sz w:val="24"/>
          <w:szCs w:val="24"/>
        </w:rPr>
        <w:t>DBaaS</w:t>
      </w:r>
      <w:r w:rsidRPr="0063167C">
        <w:rPr>
          <w:rFonts w:asciiTheme="minorEastAsia" w:eastAsiaTheme="minorEastAsia" w:hAnsiTheme="minorEastAsia" w:cs="微软雅黑" w:hint="eastAsia"/>
          <w:sz w:val="24"/>
          <w:szCs w:val="24"/>
        </w:rPr>
        <w:t>平台从功能架构上分为三层：服务层、功能管理层、资源层。服务层主要是实现对外提供服务管理；功能管理层为平台的各功能实现层，各功能模块通过对资源层资源的部署、控制管理实现上层服务；资源层是平台的基础资源组件池。</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服　务  层</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sz w:val="24"/>
          <w:szCs w:val="24"/>
        </w:rPr>
        <w:t>DBaaS</w:t>
      </w:r>
      <w:r w:rsidRPr="0063167C">
        <w:rPr>
          <w:rFonts w:asciiTheme="minorEastAsia" w:eastAsiaTheme="minorEastAsia" w:hAnsiTheme="minorEastAsia" w:cs="微软雅黑" w:hint="eastAsia"/>
          <w:sz w:val="24"/>
          <w:szCs w:val="24"/>
        </w:rPr>
        <w:t>平台提供</w:t>
      </w:r>
      <w:r w:rsidRPr="0063167C">
        <w:rPr>
          <w:rFonts w:asciiTheme="minorEastAsia" w:eastAsiaTheme="minorEastAsia" w:hAnsiTheme="minorEastAsia" w:cs="微软雅黑"/>
          <w:sz w:val="24"/>
          <w:szCs w:val="24"/>
        </w:rPr>
        <w:t>2</w:t>
      </w:r>
      <w:r w:rsidRPr="0063167C">
        <w:rPr>
          <w:rFonts w:asciiTheme="minorEastAsia" w:eastAsiaTheme="minorEastAsia" w:hAnsiTheme="minorEastAsia" w:cs="微软雅黑" w:hint="eastAsia"/>
          <w:sz w:val="24"/>
          <w:szCs w:val="24"/>
        </w:rPr>
        <w:t>大部分的标准服务：关系型数据库服务及开放缓存服务</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关系型数据库服务提供</w:t>
      </w:r>
      <w:r w:rsidRPr="0063167C">
        <w:rPr>
          <w:rFonts w:asciiTheme="minorEastAsia" w:eastAsiaTheme="minorEastAsia" w:hAnsiTheme="minorEastAsia" w:cs="微软雅黑"/>
          <w:sz w:val="24"/>
          <w:szCs w:val="24"/>
        </w:rPr>
        <w:t>3</w:t>
      </w:r>
      <w:r w:rsidRPr="0063167C">
        <w:rPr>
          <w:rFonts w:asciiTheme="minorEastAsia" w:eastAsiaTheme="minorEastAsia" w:hAnsiTheme="minorEastAsia" w:cs="微软雅黑" w:hint="eastAsia"/>
          <w:sz w:val="24"/>
          <w:szCs w:val="24"/>
        </w:rPr>
        <w:t>种部署架构服务：</w:t>
      </w:r>
    </w:p>
    <w:p w:rsidR="007103F9" w:rsidRDefault="005230F2" w:rsidP="0063167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lastRenderedPageBreak/>
        <w:t>单数据库：</w:t>
      </w:r>
    </w:p>
    <w:p w:rsidR="00AA098E" w:rsidRDefault="005230F2" w:rsidP="005230F2">
      <w:pPr>
        <w:spacing w:line="420" w:lineRule="auto"/>
        <w:ind w:firstLine="420"/>
        <w:jc w:val="center"/>
        <w:rPr>
          <w:rFonts w:eastAsiaTheme="minorEastAsia"/>
        </w:rPr>
      </w:pPr>
      <w:r>
        <w:rPr>
          <w:noProof/>
        </w:rPr>
        <w:drawing>
          <wp:inline distT="0" distB="0" distL="0" distR="0">
            <wp:extent cx="5274310" cy="23190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9020"/>
                    </a:xfrm>
                    <a:prstGeom prst="rect">
                      <a:avLst/>
                    </a:prstGeom>
                  </pic:spPr>
                </pic:pic>
              </a:graphicData>
            </a:graphic>
          </wp:inline>
        </w:drawing>
      </w:r>
    </w:p>
    <w:p w:rsidR="005230F2" w:rsidRPr="005230F2" w:rsidRDefault="005230F2" w:rsidP="005230F2">
      <w:pPr>
        <w:spacing w:line="420" w:lineRule="auto"/>
        <w:ind w:firstLine="420"/>
        <w:rPr>
          <w:rFonts w:asciiTheme="minorEastAsia" w:eastAsiaTheme="minorEastAsia" w:hAnsiTheme="minorEastAsia" w:cs="微软雅黑"/>
          <w:sz w:val="24"/>
          <w:szCs w:val="24"/>
        </w:rPr>
      </w:pPr>
      <w:r w:rsidRPr="005230F2">
        <w:rPr>
          <w:rFonts w:asciiTheme="minorEastAsia" w:eastAsiaTheme="minorEastAsia" w:hAnsiTheme="minorEastAsia" w:cs="微软雅黑" w:hint="eastAsia"/>
          <w:sz w:val="24"/>
          <w:szCs w:val="24"/>
        </w:rPr>
        <w:t>单</w:t>
      </w:r>
      <w:r w:rsidRPr="005230F2">
        <w:rPr>
          <w:rFonts w:asciiTheme="minorEastAsia" w:eastAsiaTheme="minorEastAsia" w:hAnsiTheme="minorEastAsia" w:cs="微软雅黑"/>
          <w:sz w:val="24"/>
          <w:szCs w:val="24"/>
        </w:rPr>
        <w:t>数据</w:t>
      </w:r>
      <w:r w:rsidRPr="005230F2">
        <w:rPr>
          <w:rFonts w:asciiTheme="minorEastAsia" w:eastAsiaTheme="minorEastAsia" w:hAnsiTheme="minorEastAsia" w:cs="微软雅黑" w:hint="eastAsia"/>
          <w:sz w:val="24"/>
          <w:szCs w:val="24"/>
        </w:rPr>
        <w:t>库模式下</w:t>
      </w:r>
      <w:r w:rsidRPr="005230F2">
        <w:rPr>
          <w:rFonts w:asciiTheme="minorEastAsia" w:eastAsiaTheme="minorEastAsia" w:hAnsiTheme="minorEastAsia" w:cs="微软雅黑"/>
          <w:sz w:val="24"/>
          <w:szCs w:val="24"/>
        </w:rPr>
        <w:t>只有一个upsql</w:t>
      </w:r>
      <w:r w:rsidRPr="005230F2">
        <w:rPr>
          <w:rFonts w:asciiTheme="minorEastAsia" w:eastAsiaTheme="minorEastAsia" w:hAnsiTheme="minorEastAsia" w:cs="微软雅黑" w:hint="eastAsia"/>
          <w:sz w:val="24"/>
          <w:szCs w:val="24"/>
        </w:rPr>
        <w:t>实例供</w:t>
      </w:r>
      <w:r w:rsidRPr="005230F2">
        <w:rPr>
          <w:rFonts w:asciiTheme="minorEastAsia" w:eastAsiaTheme="minorEastAsia" w:hAnsiTheme="minorEastAsia" w:cs="微软雅黑"/>
          <w:sz w:val="24"/>
          <w:szCs w:val="24"/>
        </w:rPr>
        <w:t>外部使用，在upsql</w:t>
      </w:r>
      <w:r w:rsidRPr="005230F2">
        <w:rPr>
          <w:rFonts w:asciiTheme="minorEastAsia" w:eastAsiaTheme="minorEastAsia" w:hAnsiTheme="minorEastAsia" w:cs="微软雅黑" w:hint="eastAsia"/>
          <w:sz w:val="24"/>
          <w:szCs w:val="24"/>
        </w:rPr>
        <w:t>实例</w:t>
      </w:r>
      <w:r w:rsidRPr="005230F2">
        <w:rPr>
          <w:rFonts w:asciiTheme="minorEastAsia" w:eastAsiaTheme="minorEastAsia" w:hAnsiTheme="minorEastAsia" w:cs="微软雅黑"/>
          <w:sz w:val="24"/>
          <w:szCs w:val="24"/>
        </w:rPr>
        <w:t>中可以</w:t>
      </w:r>
      <w:r w:rsidRPr="005230F2">
        <w:rPr>
          <w:rFonts w:asciiTheme="minorEastAsia" w:eastAsiaTheme="minorEastAsia" w:hAnsiTheme="minorEastAsia" w:cs="微软雅黑" w:hint="eastAsia"/>
          <w:sz w:val="24"/>
          <w:szCs w:val="24"/>
        </w:rPr>
        <w:t>由</w:t>
      </w:r>
      <w:r w:rsidRPr="005230F2">
        <w:rPr>
          <w:rFonts w:asciiTheme="minorEastAsia" w:eastAsiaTheme="minorEastAsia" w:hAnsiTheme="minorEastAsia" w:cs="微软雅黑"/>
          <w:sz w:val="24"/>
          <w:szCs w:val="24"/>
        </w:rPr>
        <w:t>租</w:t>
      </w:r>
      <w:r w:rsidRPr="005230F2">
        <w:rPr>
          <w:rFonts w:asciiTheme="minorEastAsia" w:eastAsiaTheme="minorEastAsia" w:hAnsiTheme="minorEastAsia" w:cs="微软雅黑" w:hint="eastAsia"/>
          <w:sz w:val="24"/>
          <w:szCs w:val="24"/>
        </w:rPr>
        <w:t>户</w:t>
      </w:r>
      <w:r w:rsidRPr="005230F2">
        <w:rPr>
          <w:rFonts w:asciiTheme="minorEastAsia" w:eastAsiaTheme="minorEastAsia" w:hAnsiTheme="minorEastAsia" w:cs="微软雅黑"/>
          <w:sz w:val="24"/>
          <w:szCs w:val="24"/>
        </w:rPr>
        <w:t>自由</w:t>
      </w:r>
      <w:r w:rsidRPr="005230F2">
        <w:rPr>
          <w:rFonts w:asciiTheme="minorEastAsia" w:eastAsiaTheme="minorEastAsia" w:hAnsiTheme="minorEastAsia" w:cs="微软雅黑" w:hint="eastAsia"/>
          <w:sz w:val="24"/>
          <w:szCs w:val="24"/>
        </w:rPr>
        <w:t>创建</w:t>
      </w:r>
      <w:r w:rsidRPr="005230F2">
        <w:rPr>
          <w:rFonts w:asciiTheme="minorEastAsia" w:eastAsiaTheme="minorEastAsia" w:hAnsiTheme="minorEastAsia" w:cs="微软雅黑"/>
          <w:sz w:val="24"/>
          <w:szCs w:val="24"/>
        </w:rPr>
        <w:t>数据</w:t>
      </w:r>
      <w:r w:rsidRPr="005230F2">
        <w:rPr>
          <w:rFonts w:asciiTheme="minorEastAsia" w:eastAsiaTheme="minorEastAsia" w:hAnsiTheme="minorEastAsia" w:cs="微软雅黑" w:hint="eastAsia"/>
          <w:sz w:val="24"/>
          <w:szCs w:val="24"/>
        </w:rPr>
        <w:t>库</w:t>
      </w:r>
      <w:r w:rsidRPr="005230F2">
        <w:rPr>
          <w:rFonts w:asciiTheme="minorEastAsia" w:eastAsiaTheme="minorEastAsia" w:hAnsiTheme="minorEastAsia" w:cs="微软雅黑"/>
          <w:sz w:val="24"/>
          <w:szCs w:val="24"/>
        </w:rPr>
        <w:t>。</w:t>
      </w:r>
      <w:r w:rsidRPr="005230F2">
        <w:rPr>
          <w:rFonts w:asciiTheme="minorEastAsia" w:eastAsiaTheme="minorEastAsia" w:hAnsiTheme="minorEastAsia" w:cs="微软雅黑" w:hint="eastAsia"/>
          <w:sz w:val="24"/>
          <w:szCs w:val="24"/>
        </w:rPr>
        <w:t>同时</w:t>
      </w:r>
      <w:r w:rsidRPr="005230F2">
        <w:rPr>
          <w:rFonts w:asciiTheme="minorEastAsia" w:eastAsiaTheme="minorEastAsia" w:hAnsiTheme="minorEastAsia" w:cs="微软雅黑"/>
          <w:sz w:val="24"/>
          <w:szCs w:val="24"/>
        </w:rPr>
        <w:t>提供批量</w:t>
      </w:r>
      <w:r w:rsidRPr="005230F2">
        <w:rPr>
          <w:rFonts w:asciiTheme="minorEastAsia" w:eastAsiaTheme="minorEastAsia" w:hAnsiTheme="minorEastAsia" w:cs="微软雅黑" w:hint="eastAsia"/>
          <w:sz w:val="24"/>
          <w:szCs w:val="24"/>
        </w:rPr>
        <w:t>创建单机模式</w:t>
      </w:r>
      <w:r w:rsidRPr="005230F2">
        <w:rPr>
          <w:rFonts w:asciiTheme="minorEastAsia" w:eastAsiaTheme="minorEastAsia" w:hAnsiTheme="minorEastAsia" w:cs="微软雅黑"/>
          <w:sz w:val="24"/>
          <w:szCs w:val="24"/>
        </w:rPr>
        <w:t>upsql</w:t>
      </w:r>
      <w:r w:rsidRPr="005230F2">
        <w:rPr>
          <w:rFonts w:asciiTheme="minorEastAsia" w:eastAsiaTheme="minorEastAsia" w:hAnsiTheme="minorEastAsia" w:cs="微软雅黑" w:hint="eastAsia"/>
          <w:sz w:val="24"/>
          <w:szCs w:val="24"/>
        </w:rPr>
        <w:t>实例</w:t>
      </w:r>
      <w:r w:rsidRPr="005230F2">
        <w:rPr>
          <w:rFonts w:asciiTheme="minorEastAsia" w:eastAsiaTheme="minorEastAsia" w:hAnsiTheme="minorEastAsia" w:cs="微软雅黑"/>
          <w:sz w:val="24"/>
          <w:szCs w:val="24"/>
        </w:rPr>
        <w:t>，即</w:t>
      </w:r>
      <w:r w:rsidRPr="005230F2">
        <w:rPr>
          <w:rFonts w:asciiTheme="minorEastAsia" w:eastAsiaTheme="minorEastAsia" w:hAnsiTheme="minorEastAsia" w:cs="微软雅黑" w:hint="eastAsia"/>
          <w:sz w:val="24"/>
          <w:szCs w:val="24"/>
        </w:rPr>
        <w:t>为单机</w:t>
      </w:r>
      <w:r w:rsidRPr="005230F2">
        <w:rPr>
          <w:rFonts w:asciiTheme="minorEastAsia" w:eastAsiaTheme="minorEastAsia" w:hAnsiTheme="minorEastAsia" w:cs="微软雅黑"/>
          <w:sz w:val="24"/>
          <w:szCs w:val="24"/>
        </w:rPr>
        <w:t>批量</w:t>
      </w:r>
      <w:r w:rsidRPr="005230F2">
        <w:rPr>
          <w:rFonts w:asciiTheme="minorEastAsia" w:eastAsiaTheme="minorEastAsia" w:hAnsiTheme="minorEastAsia" w:cs="微软雅黑" w:hint="eastAsia"/>
          <w:sz w:val="24"/>
          <w:szCs w:val="24"/>
        </w:rPr>
        <w:t>创建</w:t>
      </w:r>
      <w:r w:rsidR="00DE0CDF">
        <w:rPr>
          <w:rFonts w:asciiTheme="minorEastAsia" w:eastAsiaTheme="minorEastAsia" w:hAnsiTheme="minorEastAsia" w:cs="微软雅黑" w:hint="eastAsia"/>
          <w:sz w:val="24"/>
          <w:szCs w:val="24"/>
        </w:rPr>
        <w:t>，批量</w:t>
      </w:r>
      <w:r w:rsidR="00DE0CDF">
        <w:rPr>
          <w:rFonts w:asciiTheme="minorEastAsia" w:eastAsiaTheme="minorEastAsia" w:hAnsiTheme="minorEastAsia" w:cs="微软雅黑"/>
          <w:sz w:val="24"/>
          <w:szCs w:val="24"/>
        </w:rPr>
        <w:t>创建的单击模式配置</w:t>
      </w:r>
      <w:r w:rsidR="00DE0CDF">
        <w:rPr>
          <w:rFonts w:asciiTheme="minorEastAsia" w:eastAsiaTheme="minorEastAsia" w:hAnsiTheme="minorEastAsia" w:cs="微软雅黑" w:hint="eastAsia"/>
          <w:sz w:val="24"/>
          <w:szCs w:val="24"/>
        </w:rPr>
        <w:t>一致</w:t>
      </w:r>
      <w:r w:rsidR="00DE0CDF">
        <w:rPr>
          <w:rFonts w:asciiTheme="minorEastAsia" w:eastAsiaTheme="minorEastAsia" w:hAnsiTheme="minorEastAsia" w:cs="微软雅黑"/>
          <w:sz w:val="24"/>
          <w:szCs w:val="24"/>
        </w:rPr>
        <w:t>，可以在后续操作中进行修改。</w:t>
      </w:r>
    </w:p>
    <w:p w:rsidR="007103F9" w:rsidRPr="0063167C" w:rsidRDefault="005230F2" w:rsidP="0063167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双机复制：</w:t>
      </w:r>
    </w:p>
    <w:p w:rsidR="00AA098E" w:rsidRDefault="005230F2" w:rsidP="0063167C">
      <w:pPr>
        <w:spacing w:line="420" w:lineRule="auto"/>
        <w:ind w:firstLine="420"/>
        <w:rPr>
          <w:rFonts w:asciiTheme="minorEastAsia" w:eastAsiaTheme="minorEastAsia" w:hAnsiTheme="minorEastAsia" w:cs="微软雅黑"/>
          <w:sz w:val="24"/>
          <w:szCs w:val="24"/>
        </w:rPr>
      </w:pPr>
      <w:r>
        <w:rPr>
          <w:noProof/>
        </w:rPr>
        <w:drawing>
          <wp:inline distT="0" distB="0" distL="0" distR="0">
            <wp:extent cx="5274310" cy="22282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28215"/>
                    </a:xfrm>
                    <a:prstGeom prst="rect">
                      <a:avLst/>
                    </a:prstGeom>
                  </pic:spPr>
                </pic:pic>
              </a:graphicData>
            </a:graphic>
          </wp:inline>
        </w:drawing>
      </w:r>
    </w:p>
    <w:p w:rsidR="005230F2" w:rsidRPr="0063167C" w:rsidRDefault="005230F2" w:rsidP="0063167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双击</w:t>
      </w:r>
      <w:r>
        <w:rPr>
          <w:rFonts w:asciiTheme="minorEastAsia" w:eastAsiaTheme="minorEastAsia" w:hAnsiTheme="minorEastAsia" w:cs="微软雅黑"/>
          <w:sz w:val="24"/>
          <w:szCs w:val="24"/>
        </w:rPr>
        <w:t>复制</w:t>
      </w:r>
      <w:r>
        <w:rPr>
          <w:rFonts w:asciiTheme="minorEastAsia" w:eastAsiaTheme="minorEastAsia" w:hAnsiTheme="minorEastAsia" w:cs="微软雅黑" w:hint="eastAsia"/>
          <w:sz w:val="24"/>
          <w:szCs w:val="24"/>
        </w:rPr>
        <w:t>模式</w:t>
      </w:r>
      <w:r>
        <w:rPr>
          <w:rFonts w:asciiTheme="minorEastAsia" w:eastAsiaTheme="minorEastAsia" w:hAnsiTheme="minorEastAsia" w:cs="微软雅黑"/>
          <w:sz w:val="24"/>
          <w:szCs w:val="24"/>
        </w:rPr>
        <w:t>下</w:t>
      </w:r>
      <w:r>
        <w:rPr>
          <w:rFonts w:asciiTheme="minorEastAsia" w:eastAsiaTheme="minorEastAsia" w:hAnsiTheme="minorEastAsia" w:cs="微软雅黑" w:hint="eastAsia"/>
          <w:sz w:val="24"/>
          <w:szCs w:val="24"/>
        </w:rPr>
        <w:t>包括</w:t>
      </w:r>
      <w:r>
        <w:rPr>
          <w:rFonts w:asciiTheme="minorEastAsia" w:eastAsiaTheme="minorEastAsia" w:hAnsiTheme="minorEastAsia" w:cs="微软雅黑"/>
          <w:sz w:val="24"/>
          <w:szCs w:val="24"/>
        </w:rPr>
        <w:t>一对存在主从关系的upsql实例，</w:t>
      </w:r>
      <w:r>
        <w:rPr>
          <w:rFonts w:asciiTheme="minorEastAsia" w:eastAsiaTheme="minorEastAsia" w:hAnsiTheme="minorEastAsia" w:cs="微软雅黑" w:hint="eastAsia"/>
          <w:sz w:val="24"/>
          <w:szCs w:val="24"/>
        </w:rPr>
        <w:t>这</w:t>
      </w:r>
      <w:r>
        <w:rPr>
          <w:rFonts w:asciiTheme="minorEastAsia" w:eastAsiaTheme="minorEastAsia" w:hAnsiTheme="minorEastAsia" w:cs="微软雅黑"/>
          <w:sz w:val="24"/>
          <w:szCs w:val="24"/>
        </w:rPr>
        <w:t>两个upsql实例会自动完成数据的同步</w:t>
      </w:r>
      <w:r>
        <w:rPr>
          <w:rFonts w:asciiTheme="minorEastAsia" w:eastAsiaTheme="minorEastAsia" w:hAnsiTheme="minorEastAsia" w:cs="微软雅黑" w:hint="eastAsia"/>
          <w:sz w:val="24"/>
          <w:szCs w:val="24"/>
        </w:rPr>
        <w:t>。</w:t>
      </w:r>
      <w:r w:rsidR="00DE0CDF">
        <w:rPr>
          <w:rFonts w:asciiTheme="minorEastAsia" w:eastAsiaTheme="minorEastAsia" w:hAnsiTheme="minorEastAsia" w:cs="微软雅黑" w:hint="eastAsia"/>
          <w:sz w:val="24"/>
          <w:szCs w:val="24"/>
        </w:rPr>
        <w:t>提供</w:t>
      </w:r>
      <w:r w:rsidR="00DE0CDF">
        <w:rPr>
          <w:rFonts w:asciiTheme="minorEastAsia" w:eastAsiaTheme="minorEastAsia" w:hAnsiTheme="minorEastAsia" w:cs="微软雅黑"/>
          <w:sz w:val="24"/>
          <w:szCs w:val="24"/>
        </w:rPr>
        <w:t>进行批量的创建双击</w:t>
      </w:r>
      <w:r w:rsidR="00DE0CDF">
        <w:rPr>
          <w:rFonts w:asciiTheme="minorEastAsia" w:eastAsiaTheme="minorEastAsia" w:hAnsiTheme="minorEastAsia" w:cs="微软雅黑" w:hint="eastAsia"/>
          <w:sz w:val="24"/>
          <w:szCs w:val="24"/>
        </w:rPr>
        <w:t>复制</w:t>
      </w:r>
      <w:r w:rsidR="00DE0CDF">
        <w:rPr>
          <w:rFonts w:asciiTheme="minorEastAsia" w:eastAsiaTheme="minorEastAsia" w:hAnsiTheme="minorEastAsia" w:cs="微软雅黑"/>
          <w:sz w:val="24"/>
          <w:szCs w:val="24"/>
        </w:rPr>
        <w:t>模式</w:t>
      </w:r>
      <w:r w:rsidR="00EA7C27">
        <w:rPr>
          <w:rFonts w:asciiTheme="minorEastAsia" w:eastAsiaTheme="minorEastAsia" w:hAnsiTheme="minorEastAsia" w:cs="微软雅黑" w:hint="eastAsia"/>
          <w:sz w:val="24"/>
          <w:szCs w:val="24"/>
        </w:rPr>
        <w:t>操作</w:t>
      </w:r>
      <w:r w:rsidR="00EA7C27">
        <w:rPr>
          <w:rFonts w:asciiTheme="minorEastAsia" w:eastAsiaTheme="minorEastAsia" w:hAnsiTheme="minorEastAsia" w:cs="微软雅黑"/>
          <w:sz w:val="24"/>
          <w:szCs w:val="24"/>
        </w:rPr>
        <w:t>，即为双击批量创建，</w:t>
      </w:r>
      <w:r w:rsidR="00EA7C27">
        <w:rPr>
          <w:rFonts w:asciiTheme="minorEastAsia" w:eastAsiaTheme="minorEastAsia" w:hAnsiTheme="minorEastAsia" w:cs="微软雅黑" w:hint="eastAsia"/>
          <w:sz w:val="24"/>
          <w:szCs w:val="24"/>
        </w:rPr>
        <w:t>批量</w:t>
      </w:r>
      <w:r w:rsidR="00EA7C27">
        <w:rPr>
          <w:rFonts w:asciiTheme="minorEastAsia" w:eastAsiaTheme="minorEastAsia" w:hAnsiTheme="minorEastAsia" w:cs="微软雅黑"/>
          <w:sz w:val="24"/>
          <w:szCs w:val="24"/>
        </w:rPr>
        <w:t>中的upsql实例配置一致。</w:t>
      </w:r>
    </w:p>
    <w:p w:rsidR="007103F9" w:rsidRPr="0063167C" w:rsidRDefault="00AA098E"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一主</w:t>
      </w:r>
      <w:r w:rsidRPr="0063167C">
        <w:rPr>
          <w:rFonts w:asciiTheme="minorEastAsia" w:eastAsiaTheme="minorEastAsia" w:hAnsiTheme="minorEastAsia" w:cs="微软雅黑"/>
          <w:sz w:val="24"/>
          <w:szCs w:val="24"/>
        </w:rPr>
        <w:t>多从</w:t>
      </w:r>
      <w:r w:rsidR="00625B27">
        <w:rPr>
          <w:rFonts w:asciiTheme="minorEastAsia" w:eastAsiaTheme="minorEastAsia" w:hAnsiTheme="minorEastAsia" w:cs="微软雅黑" w:hint="eastAsia"/>
          <w:sz w:val="24"/>
          <w:szCs w:val="24"/>
        </w:rPr>
        <w:t>：</w:t>
      </w:r>
    </w:p>
    <w:p w:rsidR="00AA098E" w:rsidRDefault="00625B27" w:rsidP="00BB33A4">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7114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11450"/>
                    </a:xfrm>
                    <a:prstGeom prst="rect">
                      <a:avLst/>
                    </a:prstGeom>
                  </pic:spPr>
                </pic:pic>
              </a:graphicData>
            </a:graphic>
          </wp:inline>
        </w:drawing>
      </w:r>
    </w:p>
    <w:p w:rsidR="00BB33A4" w:rsidRPr="0063167C" w:rsidRDefault="00BB33A4" w:rsidP="00BB33A4">
      <w:pPr>
        <w:spacing w:line="42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一主</w:t>
      </w:r>
      <w:r w:rsidR="005D5847">
        <w:rPr>
          <w:rFonts w:asciiTheme="minorEastAsia" w:eastAsiaTheme="minorEastAsia" w:hAnsiTheme="minorEastAsia" w:cs="微软雅黑" w:hint="eastAsia"/>
          <w:sz w:val="24"/>
          <w:szCs w:val="24"/>
        </w:rPr>
        <w:t>多</w:t>
      </w:r>
      <w:r>
        <w:rPr>
          <w:rFonts w:asciiTheme="minorEastAsia" w:eastAsiaTheme="minorEastAsia" w:hAnsiTheme="minorEastAsia" w:cs="微软雅黑" w:hint="eastAsia"/>
          <w:sz w:val="24"/>
          <w:szCs w:val="24"/>
        </w:rPr>
        <w:t>从</w:t>
      </w:r>
      <w:r w:rsidR="005D5847">
        <w:rPr>
          <w:rFonts w:asciiTheme="minorEastAsia" w:eastAsiaTheme="minorEastAsia" w:hAnsiTheme="minorEastAsia" w:cs="微软雅黑" w:hint="eastAsia"/>
          <w:sz w:val="24"/>
          <w:szCs w:val="24"/>
        </w:rPr>
        <w:t>（一主</w:t>
      </w:r>
      <w:r w:rsidR="005D5847">
        <w:rPr>
          <w:rFonts w:asciiTheme="minorEastAsia" w:eastAsiaTheme="minorEastAsia" w:hAnsiTheme="minorEastAsia" w:cs="微软雅黑"/>
          <w:sz w:val="24"/>
          <w:szCs w:val="24"/>
        </w:rPr>
        <w:t>N从）</w:t>
      </w:r>
      <w:r>
        <w:rPr>
          <w:rFonts w:asciiTheme="minorEastAsia" w:eastAsiaTheme="minorEastAsia" w:hAnsiTheme="minorEastAsia" w:cs="微软雅黑"/>
          <w:sz w:val="24"/>
          <w:szCs w:val="24"/>
        </w:rPr>
        <w:t>模式</w:t>
      </w:r>
      <w:r w:rsidR="005D5847">
        <w:rPr>
          <w:rFonts w:asciiTheme="minorEastAsia" w:eastAsiaTheme="minorEastAsia" w:hAnsiTheme="minorEastAsia" w:cs="微软雅黑" w:hint="eastAsia"/>
          <w:sz w:val="24"/>
          <w:szCs w:val="24"/>
        </w:rPr>
        <w:t>下</w:t>
      </w:r>
      <w:r w:rsidR="005D5847">
        <w:rPr>
          <w:rFonts w:asciiTheme="minorEastAsia" w:eastAsiaTheme="minorEastAsia" w:hAnsiTheme="minorEastAsia" w:cs="微软雅黑"/>
          <w:sz w:val="24"/>
          <w:szCs w:val="24"/>
        </w:rPr>
        <w:t>包括2+N</w:t>
      </w:r>
      <w:r w:rsidR="005D5847">
        <w:rPr>
          <w:rFonts w:asciiTheme="minorEastAsia" w:eastAsiaTheme="minorEastAsia" w:hAnsiTheme="minorEastAsia" w:cs="微软雅黑" w:hint="eastAsia"/>
          <w:sz w:val="24"/>
          <w:szCs w:val="24"/>
        </w:rPr>
        <w:t>个</w:t>
      </w:r>
      <w:r w:rsidR="005D5847">
        <w:rPr>
          <w:rFonts w:asciiTheme="minorEastAsia" w:eastAsiaTheme="minorEastAsia" w:hAnsiTheme="minorEastAsia" w:cs="微软雅黑"/>
          <w:sz w:val="24"/>
          <w:szCs w:val="24"/>
        </w:rPr>
        <w:t>upsql实例，</w:t>
      </w:r>
      <w:r w:rsidR="00277268">
        <w:rPr>
          <w:rFonts w:asciiTheme="minorEastAsia" w:eastAsiaTheme="minorEastAsia" w:hAnsiTheme="minorEastAsia" w:cs="微软雅黑" w:hint="eastAsia"/>
          <w:sz w:val="24"/>
          <w:szCs w:val="24"/>
        </w:rPr>
        <w:t>该模式</w:t>
      </w:r>
      <w:r w:rsidR="00277268">
        <w:rPr>
          <w:rFonts w:asciiTheme="minorEastAsia" w:eastAsiaTheme="minorEastAsia" w:hAnsiTheme="minorEastAsia" w:cs="微软雅黑"/>
          <w:sz w:val="24"/>
          <w:szCs w:val="24"/>
        </w:rPr>
        <w:t>下</w:t>
      </w:r>
      <w:r w:rsidR="00277268">
        <w:rPr>
          <w:rFonts w:asciiTheme="minorEastAsia" w:eastAsiaTheme="minorEastAsia" w:hAnsiTheme="minorEastAsia" w:cs="微软雅黑" w:hint="eastAsia"/>
          <w:sz w:val="24"/>
          <w:szCs w:val="24"/>
        </w:rPr>
        <w:t>各个</w:t>
      </w:r>
      <w:r w:rsidR="00277268">
        <w:rPr>
          <w:rFonts w:asciiTheme="minorEastAsia" w:eastAsiaTheme="minorEastAsia" w:hAnsiTheme="minorEastAsia" w:cs="微软雅黑"/>
          <w:sz w:val="24"/>
          <w:szCs w:val="24"/>
        </w:rPr>
        <w:t>upsql实例的数据会自动同步</w:t>
      </w:r>
      <w:r w:rsidR="00277268">
        <w:rPr>
          <w:rFonts w:asciiTheme="minorEastAsia" w:eastAsiaTheme="minorEastAsia" w:hAnsiTheme="minorEastAsia" w:cs="微软雅黑" w:hint="eastAsia"/>
          <w:sz w:val="24"/>
          <w:szCs w:val="24"/>
        </w:rPr>
        <w:t>，</w:t>
      </w:r>
      <w:r w:rsidR="00277268">
        <w:rPr>
          <w:rFonts w:asciiTheme="minorEastAsia" w:eastAsiaTheme="minorEastAsia" w:hAnsiTheme="minorEastAsia" w:cs="微软雅黑"/>
          <w:sz w:val="24"/>
          <w:szCs w:val="24"/>
        </w:rPr>
        <w:t>但是不存在批量创建。</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开放缓存服务提供基于</w:t>
      </w:r>
      <w:r w:rsidRPr="0063167C">
        <w:rPr>
          <w:rFonts w:asciiTheme="minorEastAsia" w:eastAsiaTheme="minorEastAsia" w:hAnsiTheme="minorEastAsia" w:cs="微软雅黑"/>
          <w:sz w:val="24"/>
          <w:szCs w:val="24"/>
        </w:rPr>
        <w:t>Memcached</w:t>
      </w:r>
      <w:r w:rsidRPr="0063167C">
        <w:rPr>
          <w:rFonts w:asciiTheme="minorEastAsia" w:eastAsiaTheme="minorEastAsia" w:hAnsiTheme="minorEastAsia" w:cs="微软雅黑" w:hint="eastAsia"/>
          <w:sz w:val="24"/>
          <w:szCs w:val="24"/>
        </w:rPr>
        <w:t>和基于</w:t>
      </w:r>
      <w:r w:rsidRPr="0063167C">
        <w:rPr>
          <w:rFonts w:asciiTheme="minorEastAsia" w:eastAsiaTheme="minorEastAsia" w:hAnsiTheme="minorEastAsia" w:cs="微软雅黑"/>
          <w:sz w:val="24"/>
          <w:szCs w:val="24"/>
        </w:rPr>
        <w:t>Redis</w:t>
      </w:r>
      <w:r w:rsidRPr="0063167C">
        <w:rPr>
          <w:rFonts w:asciiTheme="minorEastAsia" w:eastAsiaTheme="minorEastAsia" w:hAnsiTheme="minorEastAsia" w:cs="微软雅黑" w:hint="eastAsia"/>
          <w:sz w:val="24"/>
          <w:szCs w:val="24"/>
        </w:rPr>
        <w:t>的缓存服务</w:t>
      </w:r>
    </w:p>
    <w:p w:rsidR="007103F9" w:rsidRPr="00BF4945"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功能管理层</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sz w:val="24"/>
          <w:szCs w:val="24"/>
        </w:rPr>
        <w:t>DBaaS</w:t>
      </w:r>
      <w:r w:rsidRPr="0063167C">
        <w:rPr>
          <w:rFonts w:asciiTheme="minorEastAsia" w:eastAsiaTheme="minorEastAsia" w:hAnsiTheme="minorEastAsia" w:cs="微软雅黑" w:hint="eastAsia"/>
          <w:sz w:val="24"/>
          <w:szCs w:val="24"/>
        </w:rPr>
        <w:t>平台功能模块分为11大块：</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资源管理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主要完成服务器、存储、网络、基础软件、逻辑配置资源等软硬件的管理</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实例管理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主要完成</w:t>
      </w:r>
      <w:r w:rsidR="005F232A">
        <w:rPr>
          <w:rFonts w:asciiTheme="minorEastAsia" w:eastAsiaTheme="minorEastAsia" w:hAnsiTheme="minorEastAsia" w:cs="微软雅黑"/>
          <w:sz w:val="24"/>
          <w:szCs w:val="24"/>
        </w:rPr>
        <w:t>DBaaS</w:t>
      </w:r>
      <w:r w:rsidRPr="0063167C">
        <w:rPr>
          <w:rFonts w:asciiTheme="minorEastAsia" w:eastAsiaTheme="minorEastAsia" w:hAnsiTheme="minorEastAsia" w:cs="微软雅黑" w:hint="eastAsia"/>
          <w:sz w:val="24"/>
          <w:szCs w:val="24"/>
        </w:rPr>
        <w:t>实例的</w:t>
      </w:r>
      <w:r w:rsidR="005F232A">
        <w:rPr>
          <w:rFonts w:asciiTheme="minorEastAsia" w:eastAsiaTheme="minorEastAsia" w:hAnsiTheme="minorEastAsia" w:cs="微软雅黑" w:hint="eastAsia"/>
          <w:sz w:val="24"/>
          <w:szCs w:val="24"/>
        </w:rPr>
        <w:t>管理</w:t>
      </w:r>
      <w:r w:rsidR="005F232A">
        <w:rPr>
          <w:rFonts w:asciiTheme="minorEastAsia" w:eastAsiaTheme="minorEastAsia" w:hAnsiTheme="minorEastAsia" w:cs="微软雅黑"/>
          <w:sz w:val="24"/>
          <w:szCs w:val="24"/>
        </w:rPr>
        <w:t>，包括upproxy实例与upsql实例的</w:t>
      </w:r>
      <w:r w:rsidRPr="0063167C">
        <w:rPr>
          <w:rFonts w:asciiTheme="minorEastAsia" w:eastAsiaTheme="minorEastAsia" w:hAnsiTheme="minorEastAsia" w:cs="微软雅黑" w:hint="eastAsia"/>
          <w:sz w:val="24"/>
          <w:szCs w:val="24"/>
        </w:rPr>
        <w:t>创建、启停、备份、恢复、迁移等管理</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监控管理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完成平台个数据库节点的运行监控，包括</w:t>
      </w:r>
      <w:r w:rsidRPr="0063167C">
        <w:rPr>
          <w:rFonts w:asciiTheme="minorEastAsia" w:eastAsiaTheme="minorEastAsia" w:hAnsiTheme="minorEastAsia" w:cs="微软雅黑"/>
          <w:sz w:val="24"/>
          <w:szCs w:val="24"/>
        </w:rPr>
        <w:t>cup</w:t>
      </w:r>
      <w:r w:rsidRPr="0063167C">
        <w:rPr>
          <w:rFonts w:asciiTheme="minorEastAsia" w:eastAsiaTheme="minorEastAsia" w:hAnsiTheme="minorEastAsia" w:cs="微软雅黑" w:hint="eastAsia"/>
          <w:sz w:val="24"/>
          <w:szCs w:val="24"/>
        </w:rPr>
        <w:t>、</w:t>
      </w:r>
      <w:r w:rsidRPr="0063167C">
        <w:rPr>
          <w:rFonts w:asciiTheme="minorEastAsia" w:eastAsiaTheme="minorEastAsia" w:hAnsiTheme="minorEastAsia" w:cs="微软雅黑"/>
          <w:sz w:val="24"/>
          <w:szCs w:val="24"/>
        </w:rPr>
        <w:t>IO</w:t>
      </w:r>
      <w:r w:rsidRPr="0063167C">
        <w:rPr>
          <w:rFonts w:asciiTheme="minorEastAsia" w:eastAsiaTheme="minorEastAsia" w:hAnsiTheme="minorEastAsia" w:cs="微软雅黑" w:hint="eastAsia"/>
          <w:sz w:val="24"/>
          <w:szCs w:val="24"/>
        </w:rPr>
        <w:t>、网络、数据库等，对平台节点的数据库进行健康探测管理，并根据探测接口提供自动切换</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接口管理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对外各类接口的统一管理</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高可用管理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进行灾备配置部署管理、灾备切换、高可用切换等管理</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lastRenderedPageBreak/>
        <w:t>系统管理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完成平台的参数、权限、</w:t>
      </w:r>
      <w:r w:rsidR="006729E2">
        <w:rPr>
          <w:rFonts w:asciiTheme="minorEastAsia" w:eastAsiaTheme="minorEastAsia" w:hAnsiTheme="minorEastAsia" w:cs="微软雅黑" w:hint="eastAsia"/>
          <w:sz w:val="24"/>
          <w:szCs w:val="24"/>
        </w:rPr>
        <w:t>用户</w:t>
      </w:r>
      <w:r w:rsidRPr="0063167C">
        <w:rPr>
          <w:rFonts w:asciiTheme="minorEastAsia" w:eastAsiaTheme="minorEastAsia" w:hAnsiTheme="minorEastAsia" w:cs="微软雅黑" w:hint="eastAsia"/>
          <w:sz w:val="24"/>
          <w:szCs w:val="24"/>
        </w:rPr>
        <w:t>管理等</w:t>
      </w:r>
      <w:r w:rsidR="00EC6FDC">
        <w:rPr>
          <w:rFonts w:asciiTheme="minorEastAsia" w:eastAsiaTheme="minorEastAsia" w:hAnsiTheme="minorEastAsia" w:cs="微软雅黑" w:hint="eastAsia"/>
          <w:sz w:val="24"/>
          <w:szCs w:val="24"/>
        </w:rPr>
        <w:t>。</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灾备管理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进行灾备配置部署管理、灾备切换、高可用切换等管理</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开方式缓存管理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提供基于Memcached和Redis分布式缓存实例申请创建、实例的启停、迁移及运行监控</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扩展管理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对资源及节点的弹性增缩管理</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批量管理</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完成平台的批量操作管理，包括批量切换、启停、升级等</w:t>
      </w:r>
    </w:p>
    <w:p w:rsidR="007103F9" w:rsidRPr="0063167C" w:rsidRDefault="007103F9" w:rsidP="00BF4945">
      <w:pPr>
        <w:pStyle w:val="ab"/>
        <w:numPr>
          <w:ilvl w:val="0"/>
          <w:numId w:val="41"/>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计费管理</w:t>
      </w:r>
    </w:p>
    <w:p w:rsidR="007103F9" w:rsidRPr="0063167C" w:rsidRDefault="007103F9" w:rsidP="00A753D8">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完成平台的资源计费标准、资源统计、流量管理、租户计费管理等</w:t>
      </w:r>
    </w:p>
    <w:p w:rsidR="007103F9" w:rsidRPr="0063167C" w:rsidRDefault="007103F9" w:rsidP="0063167C">
      <w:pPr>
        <w:spacing w:line="420" w:lineRule="auto"/>
        <w:ind w:firstLine="420"/>
        <w:rPr>
          <w:rFonts w:asciiTheme="minorEastAsia" w:eastAsiaTheme="minorEastAsia" w:hAnsiTheme="minorEastAsia" w:cs="微软雅黑"/>
          <w:sz w:val="24"/>
          <w:szCs w:val="24"/>
        </w:rPr>
      </w:pP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资　源  层</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资源包括上海信息总中心及北京信息中心云平台的服务器、网络设备、</w:t>
      </w:r>
      <w:r w:rsidR="00D72145">
        <w:rPr>
          <w:rFonts w:asciiTheme="minorEastAsia" w:eastAsiaTheme="minorEastAsia" w:hAnsiTheme="minorEastAsia" w:cs="微软雅黑" w:hint="eastAsia"/>
          <w:sz w:val="24"/>
          <w:szCs w:val="24"/>
        </w:rPr>
        <w:t>存储系统</w:t>
      </w:r>
      <w:r w:rsidRPr="0063167C">
        <w:rPr>
          <w:rFonts w:asciiTheme="minorEastAsia" w:eastAsiaTheme="minorEastAsia" w:hAnsiTheme="minorEastAsia" w:cs="微软雅黑" w:hint="eastAsia"/>
          <w:sz w:val="24"/>
          <w:szCs w:val="24"/>
        </w:rPr>
        <w:t>、各类软件资源、</w:t>
      </w:r>
      <w:r w:rsidRPr="0063167C">
        <w:rPr>
          <w:rFonts w:asciiTheme="minorEastAsia" w:eastAsiaTheme="minorEastAsia" w:hAnsiTheme="minorEastAsia" w:cs="微软雅黑"/>
          <w:sz w:val="24"/>
          <w:szCs w:val="24"/>
        </w:rPr>
        <w:t>UPSQL</w:t>
      </w:r>
      <w:r w:rsidRPr="0063167C">
        <w:rPr>
          <w:rFonts w:asciiTheme="minorEastAsia" w:eastAsiaTheme="minorEastAsia" w:hAnsiTheme="minorEastAsia" w:cs="微软雅黑" w:hint="eastAsia"/>
          <w:sz w:val="24"/>
          <w:szCs w:val="24"/>
        </w:rPr>
        <w:t>数据库、</w:t>
      </w:r>
      <w:r w:rsidRPr="0063167C">
        <w:rPr>
          <w:rFonts w:asciiTheme="minorEastAsia" w:eastAsiaTheme="minorEastAsia" w:hAnsiTheme="minorEastAsia" w:cs="微软雅黑"/>
          <w:sz w:val="24"/>
          <w:szCs w:val="24"/>
        </w:rPr>
        <w:t>UPProxy</w:t>
      </w:r>
      <w:r w:rsidRPr="0063167C">
        <w:rPr>
          <w:rFonts w:asciiTheme="minorEastAsia" w:eastAsiaTheme="minorEastAsia" w:hAnsiTheme="minorEastAsia" w:cs="微软雅黑" w:hint="eastAsia"/>
          <w:sz w:val="24"/>
          <w:szCs w:val="24"/>
        </w:rPr>
        <w:t>数据库中间件等基础资源。其中UPSQL为银联自主研发的关系型数据库，UPProxy为银联自主研发的数据库中间件。</w:t>
      </w:r>
    </w:p>
    <w:p w:rsidR="007103F9" w:rsidRPr="0063167C" w:rsidRDefault="007103F9" w:rsidP="0063167C">
      <w:pPr>
        <w:spacing w:line="420" w:lineRule="auto"/>
        <w:ind w:firstLine="420"/>
        <w:rPr>
          <w:rFonts w:asciiTheme="minorEastAsia" w:eastAsiaTheme="minorEastAsia" w:hAnsiTheme="minorEastAsia" w:cs="微软雅黑"/>
          <w:sz w:val="24"/>
          <w:szCs w:val="24"/>
        </w:rPr>
      </w:pPr>
    </w:p>
    <w:p w:rsidR="007103F9" w:rsidRPr="0063167C" w:rsidRDefault="007103F9" w:rsidP="0063167C">
      <w:pPr>
        <w:spacing w:line="420" w:lineRule="auto"/>
        <w:ind w:firstLine="420"/>
        <w:rPr>
          <w:rFonts w:asciiTheme="minorEastAsia" w:eastAsiaTheme="minorEastAsia" w:hAnsiTheme="minorEastAsia" w:cs="微软雅黑"/>
          <w:sz w:val="24"/>
          <w:szCs w:val="24"/>
        </w:rPr>
      </w:pP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（二）、DBaaS系统的总体部署架构需求如下图所示：</w:t>
      </w:r>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noProof/>
          <w:sz w:val="24"/>
          <w:szCs w:val="24"/>
        </w:rPr>
        <w:lastRenderedPageBreak/>
        <w:drawing>
          <wp:inline distT="0" distB="0" distL="0" distR="0">
            <wp:extent cx="5276850" cy="3752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6850" cy="3752850"/>
                    </a:xfrm>
                    <a:prstGeom prst="rect">
                      <a:avLst/>
                    </a:prstGeom>
                    <a:noFill/>
                    <a:ln>
                      <a:noFill/>
                    </a:ln>
                  </pic:spPr>
                </pic:pic>
              </a:graphicData>
            </a:graphic>
          </wp:inline>
        </w:drawing>
      </w:r>
    </w:p>
    <w:p w:rsidR="005A2178" w:rsidRPr="0063167C" w:rsidRDefault="005A2178"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sz w:val="24"/>
          <w:szCs w:val="24"/>
        </w:rPr>
        <w:t>DBaaS</w:t>
      </w:r>
      <w:r w:rsidRPr="0063167C">
        <w:rPr>
          <w:rFonts w:asciiTheme="minorEastAsia" w:eastAsiaTheme="minorEastAsia" w:hAnsiTheme="minorEastAsia" w:cs="微软雅黑" w:hint="eastAsia"/>
          <w:sz w:val="24"/>
          <w:szCs w:val="24"/>
        </w:rPr>
        <w:t>平台需要实现对上海信息总中心及北京信息中心的统一部署管理，总体部署架构采用上海、北京统一</w:t>
      </w:r>
      <w:r w:rsidRPr="0063167C">
        <w:rPr>
          <w:rFonts w:asciiTheme="minorEastAsia" w:eastAsiaTheme="minorEastAsia" w:hAnsiTheme="minorEastAsia" w:cs="微软雅黑"/>
          <w:sz w:val="24"/>
          <w:szCs w:val="24"/>
        </w:rPr>
        <w:t>portal</w:t>
      </w:r>
      <w:r w:rsidRPr="0063167C">
        <w:rPr>
          <w:rFonts w:asciiTheme="minorEastAsia" w:eastAsiaTheme="minorEastAsia" w:hAnsiTheme="minorEastAsia" w:cs="微软雅黑" w:hint="eastAsia"/>
          <w:sz w:val="24"/>
          <w:szCs w:val="24"/>
        </w:rPr>
        <w:t>，管理后台服务双中心“双活”部署模式，各功能服务模块本地都采取冗余设计，上海、北京实现温备。DBaaS平台中部署的UPSQL数据库通过基于UPSQL数据库技术实现上海、北京两地的数据灾备。</w:t>
      </w:r>
    </w:p>
    <w:p w:rsidR="007103F9" w:rsidRDefault="005A2178"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下图</w:t>
      </w:r>
      <w:r w:rsidRPr="0063167C">
        <w:rPr>
          <w:rFonts w:asciiTheme="minorEastAsia" w:eastAsiaTheme="minorEastAsia" w:hAnsiTheme="minorEastAsia" w:cs="微软雅黑"/>
          <w:sz w:val="24"/>
          <w:szCs w:val="24"/>
        </w:rPr>
        <w:t>是集群部署架构图：</w:t>
      </w:r>
    </w:p>
    <w:p w:rsidR="005A2178" w:rsidRPr="0063167C" w:rsidRDefault="00F3175E" w:rsidP="00F3175E">
      <w:pPr>
        <w:spacing w:line="420" w:lineRule="auto"/>
        <w:ind w:left="420"/>
        <w:jc w:val="center"/>
        <w:rPr>
          <w:rFonts w:asciiTheme="minorEastAsia" w:eastAsiaTheme="minorEastAsia" w:hAnsiTheme="minorEastAsia" w:cs="微软雅黑"/>
          <w:sz w:val="24"/>
          <w:szCs w:val="24"/>
        </w:rPr>
      </w:pPr>
      <w:r>
        <w:rPr>
          <w:noProof/>
        </w:rPr>
        <w:drawing>
          <wp:inline distT="0" distB="0" distL="0" distR="0">
            <wp:extent cx="5274310" cy="29584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58465"/>
                    </a:xfrm>
                    <a:prstGeom prst="rect">
                      <a:avLst/>
                    </a:prstGeom>
                  </pic:spPr>
                </pic:pic>
              </a:graphicData>
            </a:graphic>
          </wp:inline>
        </w:drawing>
      </w:r>
      <w:r w:rsidR="00831FE3" w:rsidRPr="0063167C">
        <w:rPr>
          <w:rFonts w:asciiTheme="minorEastAsia" w:eastAsiaTheme="minorEastAsia" w:hAnsiTheme="minorEastAsia" w:cs="微软雅黑" w:hint="eastAsia"/>
          <w:sz w:val="24"/>
          <w:szCs w:val="24"/>
        </w:rPr>
        <w:t>物理</w:t>
      </w:r>
      <w:r w:rsidR="00AF09FB">
        <w:rPr>
          <w:rFonts w:asciiTheme="minorEastAsia" w:eastAsiaTheme="minorEastAsia" w:hAnsiTheme="minorEastAsia" w:cs="微软雅黑" w:hint="eastAsia"/>
          <w:sz w:val="24"/>
          <w:szCs w:val="24"/>
        </w:rPr>
        <w:t>机</w:t>
      </w:r>
      <w:r w:rsidR="00831FE3" w:rsidRPr="0063167C">
        <w:rPr>
          <w:rFonts w:asciiTheme="minorEastAsia" w:eastAsiaTheme="minorEastAsia" w:hAnsiTheme="minorEastAsia" w:cs="微软雅黑"/>
          <w:sz w:val="24"/>
          <w:szCs w:val="24"/>
        </w:rPr>
        <w:t>分为Data Machine</w:t>
      </w:r>
      <w:r w:rsidR="00831FE3" w:rsidRPr="0063167C">
        <w:rPr>
          <w:rFonts w:asciiTheme="minorEastAsia" w:eastAsiaTheme="minorEastAsia" w:hAnsiTheme="minorEastAsia" w:cs="微软雅黑" w:hint="eastAsia"/>
          <w:sz w:val="24"/>
          <w:szCs w:val="24"/>
        </w:rPr>
        <w:t>（数据</w:t>
      </w:r>
      <w:r w:rsidR="00831FE3" w:rsidRPr="0063167C">
        <w:rPr>
          <w:rFonts w:asciiTheme="minorEastAsia" w:eastAsiaTheme="minorEastAsia" w:hAnsiTheme="minorEastAsia" w:cs="微软雅黑"/>
          <w:sz w:val="24"/>
          <w:szCs w:val="24"/>
        </w:rPr>
        <w:t xml:space="preserve">主机） </w:t>
      </w:r>
      <w:r w:rsidR="00831FE3" w:rsidRPr="0063167C">
        <w:rPr>
          <w:rFonts w:asciiTheme="minorEastAsia" w:eastAsiaTheme="minorEastAsia" w:hAnsiTheme="minorEastAsia" w:cs="微软雅黑" w:hint="eastAsia"/>
          <w:sz w:val="24"/>
          <w:szCs w:val="24"/>
        </w:rPr>
        <w:t>和</w:t>
      </w:r>
      <w:r w:rsidR="00831FE3" w:rsidRPr="0063167C">
        <w:rPr>
          <w:rFonts w:asciiTheme="minorEastAsia" w:eastAsiaTheme="minorEastAsia" w:hAnsiTheme="minorEastAsia" w:cs="微软雅黑"/>
          <w:sz w:val="24"/>
          <w:szCs w:val="24"/>
        </w:rPr>
        <w:t>Proxy Machine（</w:t>
      </w:r>
      <w:r w:rsidR="00831FE3" w:rsidRPr="0063167C">
        <w:rPr>
          <w:rFonts w:asciiTheme="minorEastAsia" w:eastAsiaTheme="minorEastAsia" w:hAnsiTheme="minorEastAsia" w:cs="微软雅黑" w:hint="eastAsia"/>
          <w:sz w:val="24"/>
          <w:szCs w:val="24"/>
        </w:rPr>
        <w:t>代理主机</w:t>
      </w:r>
      <w:r w:rsidR="00831FE3" w:rsidRPr="0063167C">
        <w:rPr>
          <w:rFonts w:asciiTheme="minorEastAsia" w:eastAsiaTheme="minorEastAsia" w:hAnsiTheme="minorEastAsia" w:cs="微软雅黑"/>
          <w:sz w:val="24"/>
          <w:szCs w:val="24"/>
        </w:rPr>
        <w:t>）</w:t>
      </w:r>
      <w:r w:rsidR="00831FE3" w:rsidRPr="0063167C">
        <w:rPr>
          <w:rFonts w:asciiTheme="minorEastAsia" w:eastAsiaTheme="minorEastAsia" w:hAnsiTheme="minorEastAsia" w:cs="微软雅黑" w:hint="eastAsia"/>
          <w:sz w:val="24"/>
          <w:szCs w:val="24"/>
        </w:rPr>
        <w:t>，</w:t>
      </w:r>
      <w:r w:rsidR="00831FE3" w:rsidRPr="0063167C">
        <w:rPr>
          <w:rFonts w:asciiTheme="minorEastAsia" w:eastAsiaTheme="minorEastAsia" w:hAnsiTheme="minorEastAsia" w:cs="微软雅黑"/>
          <w:sz w:val="24"/>
          <w:szCs w:val="24"/>
        </w:rPr>
        <w:t>其</w:t>
      </w:r>
      <w:r w:rsidR="00831FE3" w:rsidRPr="0063167C">
        <w:rPr>
          <w:rFonts w:asciiTheme="minorEastAsia" w:eastAsiaTheme="minorEastAsia" w:hAnsiTheme="minorEastAsia" w:cs="微软雅黑"/>
          <w:sz w:val="24"/>
          <w:szCs w:val="24"/>
        </w:rPr>
        <w:lastRenderedPageBreak/>
        <w:t>中数据主机</w:t>
      </w:r>
      <w:r w:rsidR="00831FE3" w:rsidRPr="0063167C">
        <w:rPr>
          <w:rFonts w:asciiTheme="minorEastAsia" w:eastAsiaTheme="minorEastAsia" w:hAnsiTheme="minorEastAsia" w:cs="微软雅黑" w:hint="eastAsia"/>
          <w:sz w:val="24"/>
          <w:szCs w:val="24"/>
        </w:rPr>
        <w:t>可以</w:t>
      </w:r>
      <w:r w:rsidR="00831FE3" w:rsidRPr="0063167C">
        <w:rPr>
          <w:rFonts w:asciiTheme="minorEastAsia" w:eastAsiaTheme="minorEastAsia" w:hAnsiTheme="minorEastAsia" w:cs="微软雅黑"/>
          <w:sz w:val="24"/>
          <w:szCs w:val="24"/>
        </w:rPr>
        <w:t>选择</w:t>
      </w:r>
      <w:r w:rsidR="00831FE3" w:rsidRPr="0063167C">
        <w:rPr>
          <w:rFonts w:asciiTheme="minorEastAsia" w:eastAsiaTheme="minorEastAsia" w:hAnsiTheme="minorEastAsia" w:cs="微软雅黑" w:hint="eastAsia"/>
          <w:sz w:val="24"/>
          <w:szCs w:val="24"/>
        </w:rPr>
        <w:t>挂载</w:t>
      </w:r>
      <w:r w:rsidR="00831FE3" w:rsidRPr="0063167C">
        <w:rPr>
          <w:rFonts w:asciiTheme="minorEastAsia" w:eastAsiaTheme="minorEastAsia" w:hAnsiTheme="minorEastAsia" w:cs="微软雅黑"/>
          <w:sz w:val="24"/>
          <w:szCs w:val="24"/>
        </w:rPr>
        <w:t>SAN存储方式和</w:t>
      </w:r>
      <w:r w:rsidR="00831FE3" w:rsidRPr="0063167C">
        <w:rPr>
          <w:rFonts w:asciiTheme="minorEastAsia" w:eastAsiaTheme="minorEastAsia" w:hAnsiTheme="minorEastAsia" w:cs="微软雅黑" w:hint="eastAsia"/>
          <w:sz w:val="24"/>
          <w:szCs w:val="24"/>
        </w:rPr>
        <w:t>Local</w:t>
      </w:r>
      <w:r w:rsidR="00831FE3" w:rsidRPr="0063167C">
        <w:rPr>
          <w:rFonts w:asciiTheme="minorEastAsia" w:eastAsiaTheme="minorEastAsia" w:hAnsiTheme="minorEastAsia" w:cs="微软雅黑"/>
          <w:sz w:val="24"/>
          <w:szCs w:val="24"/>
        </w:rPr>
        <w:t>host Disk（</w:t>
      </w:r>
      <w:r w:rsidR="00831FE3" w:rsidRPr="0063167C">
        <w:rPr>
          <w:rFonts w:asciiTheme="minorEastAsia" w:eastAsiaTheme="minorEastAsia" w:hAnsiTheme="minorEastAsia" w:cs="微软雅黑" w:hint="eastAsia"/>
          <w:sz w:val="24"/>
          <w:szCs w:val="24"/>
        </w:rPr>
        <w:t>本地</w:t>
      </w:r>
      <w:r w:rsidR="00831FE3" w:rsidRPr="0063167C">
        <w:rPr>
          <w:rFonts w:asciiTheme="minorEastAsia" w:eastAsiaTheme="minorEastAsia" w:hAnsiTheme="minorEastAsia" w:cs="微软雅黑"/>
          <w:sz w:val="24"/>
          <w:szCs w:val="24"/>
        </w:rPr>
        <w:t>存储）</w:t>
      </w:r>
      <w:r w:rsidR="00831FE3" w:rsidRPr="0063167C">
        <w:rPr>
          <w:rFonts w:asciiTheme="minorEastAsia" w:eastAsiaTheme="minorEastAsia" w:hAnsiTheme="minorEastAsia" w:cs="微软雅黑" w:hint="eastAsia"/>
          <w:sz w:val="24"/>
          <w:szCs w:val="24"/>
        </w:rPr>
        <w:t>两种</w:t>
      </w:r>
      <w:r w:rsidR="00831FE3" w:rsidRPr="0063167C">
        <w:rPr>
          <w:rFonts w:asciiTheme="minorEastAsia" w:eastAsiaTheme="minorEastAsia" w:hAnsiTheme="minorEastAsia" w:cs="微软雅黑"/>
          <w:sz w:val="24"/>
          <w:szCs w:val="24"/>
        </w:rPr>
        <w:t>方式</w:t>
      </w:r>
      <w:r w:rsidR="00831FE3" w:rsidRPr="0063167C">
        <w:rPr>
          <w:rFonts w:asciiTheme="minorEastAsia" w:eastAsiaTheme="minorEastAsia" w:hAnsiTheme="minorEastAsia" w:cs="微软雅黑" w:hint="eastAsia"/>
          <w:sz w:val="24"/>
          <w:szCs w:val="24"/>
        </w:rPr>
        <w:t>之一</w:t>
      </w:r>
      <w:r w:rsidR="00831FE3" w:rsidRPr="0063167C">
        <w:rPr>
          <w:rFonts w:asciiTheme="minorEastAsia" w:eastAsiaTheme="minorEastAsia" w:hAnsiTheme="minorEastAsia" w:cs="微软雅黑"/>
          <w:sz w:val="24"/>
          <w:szCs w:val="24"/>
        </w:rPr>
        <w:t>，不同的方式归属于不同的域。</w:t>
      </w:r>
      <w:r w:rsidR="00831FE3" w:rsidRPr="0063167C">
        <w:rPr>
          <w:rFonts w:asciiTheme="minorEastAsia" w:eastAsiaTheme="minorEastAsia" w:hAnsiTheme="minorEastAsia" w:cs="微软雅黑" w:hint="eastAsia"/>
          <w:sz w:val="24"/>
          <w:szCs w:val="24"/>
        </w:rPr>
        <w:t>其中</w:t>
      </w:r>
      <w:r w:rsidR="00831FE3" w:rsidRPr="0063167C">
        <w:rPr>
          <w:rFonts w:asciiTheme="minorEastAsia" w:eastAsiaTheme="minorEastAsia" w:hAnsiTheme="minorEastAsia" w:cs="微软雅黑"/>
          <w:sz w:val="24"/>
          <w:szCs w:val="24"/>
        </w:rPr>
        <w:t>使用一个SAN</w:t>
      </w:r>
      <w:r w:rsidR="00D72145">
        <w:rPr>
          <w:rFonts w:asciiTheme="minorEastAsia" w:eastAsiaTheme="minorEastAsia" w:hAnsiTheme="minorEastAsia" w:cs="微软雅黑"/>
          <w:sz w:val="24"/>
          <w:szCs w:val="24"/>
        </w:rPr>
        <w:t>存储系统</w:t>
      </w:r>
      <w:r w:rsidR="00831FE3" w:rsidRPr="0063167C">
        <w:rPr>
          <w:rFonts w:asciiTheme="minorEastAsia" w:eastAsiaTheme="minorEastAsia" w:hAnsiTheme="minorEastAsia" w:cs="微软雅黑"/>
          <w:sz w:val="24"/>
          <w:szCs w:val="24"/>
        </w:rPr>
        <w:t>的DataMchaine同属于一个集群。</w:t>
      </w:r>
      <w:r w:rsidR="00056825" w:rsidRPr="0063167C">
        <w:rPr>
          <w:rFonts w:asciiTheme="minorEastAsia" w:eastAsiaTheme="minorEastAsia" w:hAnsiTheme="minorEastAsia" w:cs="微软雅黑" w:hint="eastAsia"/>
          <w:sz w:val="24"/>
          <w:szCs w:val="24"/>
        </w:rPr>
        <w:t>Data</w:t>
      </w:r>
      <w:r w:rsidR="00056825" w:rsidRPr="0063167C">
        <w:rPr>
          <w:rFonts w:asciiTheme="minorEastAsia" w:eastAsiaTheme="minorEastAsia" w:hAnsiTheme="minorEastAsia" w:cs="微软雅黑"/>
          <w:sz w:val="24"/>
          <w:szCs w:val="24"/>
        </w:rPr>
        <w:t>Machine</w:t>
      </w:r>
      <w:r w:rsidR="00056825" w:rsidRPr="0063167C">
        <w:rPr>
          <w:rFonts w:asciiTheme="minorEastAsia" w:eastAsiaTheme="minorEastAsia" w:hAnsiTheme="minorEastAsia" w:cs="微软雅黑" w:hint="eastAsia"/>
          <w:sz w:val="24"/>
          <w:szCs w:val="24"/>
        </w:rPr>
        <w:t>主要安装</w:t>
      </w:r>
      <w:r w:rsidR="00056825" w:rsidRPr="0063167C">
        <w:rPr>
          <w:rFonts w:asciiTheme="minorEastAsia" w:eastAsiaTheme="minorEastAsia" w:hAnsiTheme="minorEastAsia" w:cs="微软雅黑"/>
          <w:sz w:val="24"/>
          <w:szCs w:val="24"/>
        </w:rPr>
        <w:t>运行数据库实例，Proxy Machine</w:t>
      </w:r>
    </w:p>
    <w:p w:rsidR="00056825" w:rsidRPr="0063167C" w:rsidRDefault="00056825"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主要</w:t>
      </w:r>
      <w:r w:rsidRPr="0063167C">
        <w:rPr>
          <w:rFonts w:asciiTheme="minorEastAsia" w:eastAsiaTheme="minorEastAsia" w:hAnsiTheme="minorEastAsia" w:cs="微软雅黑"/>
          <w:sz w:val="24"/>
          <w:szCs w:val="24"/>
        </w:rPr>
        <w:t>运行UPSQL代理服务</w:t>
      </w:r>
      <w:r w:rsidRPr="0063167C">
        <w:rPr>
          <w:rFonts w:asciiTheme="minorEastAsia" w:eastAsiaTheme="minorEastAsia" w:hAnsiTheme="minorEastAsia" w:cs="微软雅黑" w:hint="eastAsia"/>
          <w:sz w:val="24"/>
          <w:szCs w:val="24"/>
        </w:rPr>
        <w:t>。</w:t>
      </w:r>
      <w:r w:rsidR="005C10D0" w:rsidRPr="0063167C">
        <w:rPr>
          <w:rFonts w:asciiTheme="minorEastAsia" w:eastAsiaTheme="minorEastAsia" w:hAnsiTheme="minorEastAsia" w:cs="微软雅黑" w:hint="eastAsia"/>
          <w:sz w:val="24"/>
          <w:szCs w:val="24"/>
        </w:rPr>
        <w:t>Data</w:t>
      </w:r>
      <w:r w:rsidR="005C10D0" w:rsidRPr="0063167C">
        <w:rPr>
          <w:rFonts w:asciiTheme="minorEastAsia" w:eastAsiaTheme="minorEastAsia" w:hAnsiTheme="minorEastAsia" w:cs="微软雅黑"/>
          <w:sz w:val="24"/>
          <w:szCs w:val="24"/>
        </w:rPr>
        <w:t xml:space="preserve"> Machine还需要接入NAS共享存储，共享存储作用是保存</w:t>
      </w:r>
      <w:r w:rsidR="00CE228F">
        <w:rPr>
          <w:rFonts w:asciiTheme="minorEastAsia" w:eastAsiaTheme="minorEastAsia" w:hAnsiTheme="minorEastAsia" w:cs="微软雅黑" w:hint="eastAsia"/>
          <w:sz w:val="24"/>
          <w:szCs w:val="24"/>
        </w:rPr>
        <w:t>软件介质</w:t>
      </w:r>
      <w:r w:rsidR="005C10D0" w:rsidRPr="0063167C">
        <w:rPr>
          <w:rFonts w:asciiTheme="minorEastAsia" w:eastAsiaTheme="minorEastAsia" w:hAnsiTheme="minorEastAsia" w:cs="微软雅黑"/>
          <w:sz w:val="24"/>
          <w:szCs w:val="24"/>
        </w:rPr>
        <w:t>以及数据库备份文件</w:t>
      </w:r>
      <w:r w:rsidR="007561E0" w:rsidRPr="0063167C">
        <w:rPr>
          <w:rFonts w:asciiTheme="minorEastAsia" w:eastAsiaTheme="minorEastAsia" w:hAnsiTheme="minorEastAsia" w:cs="微软雅黑" w:hint="eastAsia"/>
          <w:sz w:val="24"/>
          <w:szCs w:val="24"/>
        </w:rPr>
        <w:t>。</w:t>
      </w:r>
    </w:p>
    <w:p w:rsidR="00DB266B" w:rsidRPr="00CB7269" w:rsidRDefault="00482A69" w:rsidP="00AD6300">
      <w:pPr>
        <w:pStyle w:val="ab"/>
        <w:keepNext/>
        <w:keepLines/>
        <w:widowControl/>
        <w:numPr>
          <w:ilvl w:val="0"/>
          <w:numId w:val="22"/>
        </w:numPr>
        <w:spacing w:before="280" w:after="290" w:line="377" w:lineRule="auto"/>
        <w:ind w:firstLineChars="0"/>
        <w:jc w:val="left"/>
        <w:outlineLvl w:val="1"/>
        <w:rPr>
          <w:rFonts w:asciiTheme="majorEastAsia" w:eastAsiaTheme="majorEastAsia" w:hAnsiTheme="majorEastAsia" w:cs="微软雅黑"/>
          <w:b/>
          <w:bCs/>
          <w:kern w:val="0"/>
          <w:sz w:val="32"/>
          <w:szCs w:val="32"/>
          <w:lang/>
        </w:rPr>
      </w:pPr>
      <w:bookmarkStart w:id="21" w:name="_Toc432757525"/>
      <w:r w:rsidRPr="00CB7269">
        <w:rPr>
          <w:rFonts w:asciiTheme="majorEastAsia" w:eastAsiaTheme="majorEastAsia" w:hAnsiTheme="majorEastAsia" w:cs="微软雅黑" w:hint="eastAsia"/>
          <w:b/>
          <w:bCs/>
          <w:kern w:val="0"/>
          <w:sz w:val="32"/>
          <w:szCs w:val="32"/>
          <w:lang/>
        </w:rPr>
        <w:t>条件</w:t>
      </w:r>
      <w:r w:rsidRPr="00CB7269">
        <w:rPr>
          <w:rFonts w:asciiTheme="majorEastAsia" w:eastAsiaTheme="majorEastAsia" w:hAnsiTheme="majorEastAsia" w:cs="微软雅黑"/>
          <w:b/>
          <w:bCs/>
          <w:kern w:val="0"/>
          <w:sz w:val="32"/>
          <w:szCs w:val="32"/>
          <w:lang/>
        </w:rPr>
        <w:t>与约束</w:t>
      </w:r>
      <w:bookmarkEnd w:id="21"/>
    </w:p>
    <w:p w:rsidR="007103F9" w:rsidRPr="00563D7E" w:rsidRDefault="00C83DF5" w:rsidP="00563D7E">
      <w:pPr>
        <w:pStyle w:val="ab"/>
        <w:numPr>
          <w:ilvl w:val="0"/>
          <w:numId w:val="38"/>
        </w:numPr>
        <w:spacing w:line="420" w:lineRule="auto"/>
        <w:ind w:firstLineChars="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浏览器</w:t>
      </w:r>
      <w:r w:rsidRPr="0063167C">
        <w:rPr>
          <w:rFonts w:asciiTheme="minorEastAsia" w:eastAsiaTheme="minorEastAsia" w:hAnsiTheme="minorEastAsia" w:cs="微软雅黑"/>
          <w:sz w:val="24"/>
          <w:szCs w:val="24"/>
        </w:rPr>
        <w:t>Chrome</w:t>
      </w:r>
      <w:r w:rsidR="009741AF">
        <w:rPr>
          <w:rFonts w:asciiTheme="minorEastAsia" w:eastAsiaTheme="minorEastAsia" w:hAnsiTheme="minorEastAsia" w:cs="微软雅黑" w:hint="eastAsia"/>
          <w:sz w:val="24"/>
          <w:szCs w:val="24"/>
        </w:rPr>
        <w:t>、</w:t>
      </w:r>
      <w:r w:rsidR="00D85335">
        <w:rPr>
          <w:rFonts w:asciiTheme="minorEastAsia" w:eastAsiaTheme="minorEastAsia" w:hAnsiTheme="minorEastAsia" w:cs="微软雅黑"/>
          <w:sz w:val="24"/>
          <w:szCs w:val="24"/>
        </w:rPr>
        <w:t>IE10</w:t>
      </w:r>
      <w:r w:rsidR="009741AF">
        <w:rPr>
          <w:rFonts w:asciiTheme="minorEastAsia" w:eastAsiaTheme="minorEastAsia" w:hAnsiTheme="minorEastAsia" w:cs="微软雅黑"/>
          <w:sz w:val="24"/>
          <w:szCs w:val="24"/>
        </w:rPr>
        <w:t>+、火狐</w:t>
      </w:r>
    </w:p>
    <w:p w:rsidR="007103F9" w:rsidRPr="00080652" w:rsidRDefault="007103F9" w:rsidP="007103F9">
      <w:pPr>
        <w:widowControl/>
        <w:spacing w:line="360" w:lineRule="auto"/>
        <w:ind w:left="420"/>
        <w:jc w:val="left"/>
        <w:rPr>
          <w:rFonts w:eastAsia="宋体"/>
          <w:kern w:val="0"/>
          <w:sz w:val="24"/>
          <w:szCs w:val="24"/>
        </w:rPr>
      </w:pPr>
    </w:p>
    <w:p w:rsidR="007103F9" w:rsidRPr="00080652" w:rsidRDefault="007103F9" w:rsidP="007103F9">
      <w:pPr>
        <w:widowControl/>
        <w:jc w:val="left"/>
        <w:rPr>
          <w:rFonts w:eastAsia="宋体"/>
          <w:kern w:val="0"/>
          <w:sz w:val="24"/>
          <w:szCs w:val="24"/>
          <w:lang/>
        </w:rPr>
      </w:pPr>
    </w:p>
    <w:p w:rsidR="00563D7E" w:rsidRDefault="00563D7E">
      <w:pPr>
        <w:widowControl/>
        <w:jc w:val="left"/>
        <w:rPr>
          <w:rFonts w:ascii="黑体" w:eastAsia="黑体" w:hAnsi="黑体"/>
          <w:b/>
          <w:bCs/>
          <w:sz w:val="32"/>
          <w:szCs w:val="32"/>
        </w:rPr>
      </w:pPr>
      <w:r>
        <w:rPr>
          <w:rFonts w:ascii="黑体" w:eastAsia="黑体" w:hAnsi="黑体"/>
          <w:b/>
          <w:bCs/>
          <w:sz w:val="32"/>
          <w:szCs w:val="32"/>
        </w:rPr>
        <w:br w:type="page"/>
      </w:r>
    </w:p>
    <w:p w:rsidR="007103F9" w:rsidRPr="00CB7269" w:rsidRDefault="00F82677" w:rsidP="00F82677">
      <w:pPr>
        <w:keepNext/>
        <w:keepLines/>
        <w:spacing w:before="260" w:after="260" w:line="415" w:lineRule="auto"/>
        <w:outlineLvl w:val="0"/>
        <w:rPr>
          <w:rFonts w:ascii="黑体" w:eastAsia="黑体" w:hAnsi="黑体"/>
          <w:b/>
          <w:bCs/>
          <w:sz w:val="32"/>
          <w:szCs w:val="32"/>
        </w:rPr>
      </w:pPr>
      <w:bookmarkStart w:id="22" w:name="_Toc432757526"/>
      <w:r w:rsidRPr="00CB7269">
        <w:rPr>
          <w:rFonts w:ascii="黑体" w:eastAsia="黑体" w:hAnsi="黑体" w:hint="eastAsia"/>
          <w:b/>
          <w:bCs/>
          <w:sz w:val="32"/>
          <w:szCs w:val="32"/>
        </w:rPr>
        <w:lastRenderedPageBreak/>
        <w:t>三</w:t>
      </w:r>
      <w:r w:rsidRPr="00CB7269">
        <w:rPr>
          <w:rFonts w:ascii="黑体" w:eastAsia="黑体" w:hAnsi="黑体"/>
          <w:b/>
          <w:bCs/>
          <w:sz w:val="32"/>
          <w:szCs w:val="32"/>
        </w:rPr>
        <w:t>、</w:t>
      </w:r>
      <w:r w:rsidR="007103F9" w:rsidRPr="00CB7269">
        <w:rPr>
          <w:rFonts w:ascii="黑体" w:eastAsia="黑体" w:hAnsi="黑体" w:hint="eastAsia"/>
          <w:b/>
          <w:bCs/>
          <w:sz w:val="32"/>
          <w:szCs w:val="32"/>
        </w:rPr>
        <w:t>功能需求</w:t>
      </w:r>
      <w:bookmarkEnd w:id="22"/>
    </w:p>
    <w:p w:rsidR="007103F9" w:rsidRPr="00CB7269" w:rsidRDefault="007103F9" w:rsidP="00452D8F">
      <w:pPr>
        <w:pStyle w:val="ab"/>
        <w:keepNext/>
        <w:keepLines/>
        <w:widowControl/>
        <w:numPr>
          <w:ilvl w:val="0"/>
          <w:numId w:val="23"/>
        </w:numPr>
        <w:spacing w:before="280" w:after="290" w:line="377" w:lineRule="auto"/>
        <w:ind w:firstLineChars="0"/>
        <w:jc w:val="left"/>
        <w:outlineLvl w:val="1"/>
        <w:rPr>
          <w:rFonts w:eastAsia="宋体"/>
          <w:b/>
          <w:bCs/>
          <w:kern w:val="0"/>
          <w:sz w:val="32"/>
          <w:szCs w:val="32"/>
          <w:lang/>
        </w:rPr>
      </w:pPr>
      <w:bookmarkStart w:id="23" w:name="_Toc432757527"/>
      <w:r w:rsidRPr="00CB7269">
        <w:rPr>
          <w:rFonts w:ascii="微软雅黑" w:eastAsia="宋体" w:hAnsi="微软雅黑" w:cs="微软雅黑" w:hint="eastAsia"/>
          <w:b/>
          <w:bCs/>
          <w:kern w:val="0"/>
          <w:sz w:val="32"/>
          <w:szCs w:val="32"/>
          <w:lang/>
        </w:rPr>
        <w:t>资</w:t>
      </w:r>
      <w:r w:rsidRPr="00CB7269">
        <w:rPr>
          <w:rFonts w:ascii="MS Gothic" w:eastAsia="宋体" w:hAnsi="MS Gothic" w:cs="MS Gothic"/>
          <w:b/>
          <w:bCs/>
          <w:kern w:val="0"/>
          <w:sz w:val="32"/>
          <w:szCs w:val="32"/>
          <w:lang/>
        </w:rPr>
        <w:t>源管理</w:t>
      </w:r>
      <w:bookmarkEnd w:id="23"/>
    </w:p>
    <w:p w:rsidR="007103F9" w:rsidRPr="0063167C" w:rsidRDefault="007103F9"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该模块主要对DBaaS平台的软硬件资源池进行统一的规划、</w:t>
      </w:r>
      <w:r w:rsidR="00EC6FDC">
        <w:rPr>
          <w:rFonts w:asciiTheme="minorEastAsia" w:eastAsiaTheme="minorEastAsia" w:hAnsiTheme="minorEastAsia" w:cs="微软雅黑" w:hint="eastAsia"/>
          <w:sz w:val="24"/>
          <w:szCs w:val="24"/>
        </w:rPr>
        <w:t>出</w:t>
      </w:r>
      <w:r w:rsidRPr="0063167C">
        <w:rPr>
          <w:rFonts w:asciiTheme="minorEastAsia" w:eastAsiaTheme="minorEastAsia" w:hAnsiTheme="minorEastAsia" w:cs="微软雅黑" w:hint="eastAsia"/>
          <w:sz w:val="24"/>
          <w:szCs w:val="24"/>
        </w:rPr>
        <w:t>入库、初始化、配置等管理，是平台进行数据部署管理的基础。</w:t>
      </w:r>
    </w:p>
    <w:p w:rsidR="00C72EA2" w:rsidRPr="00CB7269" w:rsidRDefault="00C72EA2" w:rsidP="00452D8F">
      <w:pPr>
        <w:pStyle w:val="ab"/>
        <w:keepNext/>
        <w:keepLines/>
        <w:widowControl/>
        <w:numPr>
          <w:ilvl w:val="0"/>
          <w:numId w:val="24"/>
        </w:numPr>
        <w:spacing w:before="240" w:after="64" w:line="319" w:lineRule="auto"/>
        <w:ind w:firstLineChars="0"/>
        <w:jc w:val="left"/>
        <w:outlineLvl w:val="2"/>
        <w:rPr>
          <w:rFonts w:ascii="Calibri Light" w:eastAsia="宋体" w:hAnsi="Calibri Light"/>
          <w:b/>
          <w:bCs/>
          <w:kern w:val="0"/>
          <w:sz w:val="28"/>
          <w:szCs w:val="28"/>
        </w:rPr>
      </w:pPr>
      <w:bookmarkStart w:id="24" w:name="_Toc432757528"/>
      <w:r w:rsidRPr="00CB7269">
        <w:rPr>
          <w:rFonts w:ascii="Calibri Light" w:eastAsia="宋体" w:hAnsi="Calibri Light" w:hint="eastAsia"/>
          <w:b/>
          <w:bCs/>
          <w:kern w:val="0"/>
          <w:sz w:val="28"/>
          <w:szCs w:val="28"/>
        </w:rPr>
        <w:t>站点</w:t>
      </w:r>
      <w:r w:rsidRPr="00CB7269">
        <w:rPr>
          <w:rFonts w:ascii="Calibri Light" w:eastAsia="宋体" w:hAnsi="Calibri Light"/>
          <w:b/>
          <w:bCs/>
          <w:kern w:val="0"/>
          <w:sz w:val="28"/>
          <w:szCs w:val="28"/>
        </w:rPr>
        <w:t>管理</w:t>
      </w:r>
      <w:bookmarkEnd w:id="24"/>
    </w:p>
    <w:p w:rsidR="00C72EA2" w:rsidRDefault="00C72EA2"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该</w:t>
      </w:r>
      <w:r w:rsidRPr="0063167C">
        <w:rPr>
          <w:rFonts w:asciiTheme="minorEastAsia" w:eastAsiaTheme="minorEastAsia" w:hAnsiTheme="minorEastAsia" w:cs="微软雅黑"/>
          <w:sz w:val="24"/>
          <w:szCs w:val="24"/>
        </w:rPr>
        <w:t>模块</w:t>
      </w:r>
      <w:r w:rsidR="002E63B7" w:rsidRPr="0063167C">
        <w:rPr>
          <w:rFonts w:asciiTheme="minorEastAsia" w:eastAsiaTheme="minorEastAsia" w:hAnsiTheme="minorEastAsia" w:cs="微软雅黑" w:hint="eastAsia"/>
          <w:sz w:val="24"/>
          <w:szCs w:val="24"/>
        </w:rPr>
        <w:t>主要</w:t>
      </w:r>
      <w:r w:rsidR="002E63B7" w:rsidRPr="0063167C">
        <w:rPr>
          <w:rFonts w:asciiTheme="minorEastAsia" w:eastAsiaTheme="minorEastAsia" w:hAnsiTheme="minorEastAsia" w:cs="微软雅黑"/>
          <w:sz w:val="24"/>
          <w:szCs w:val="24"/>
        </w:rPr>
        <w:t>针对</w:t>
      </w:r>
      <w:r w:rsidR="002E63B7" w:rsidRPr="0063167C">
        <w:rPr>
          <w:rFonts w:asciiTheme="minorEastAsia" w:eastAsiaTheme="minorEastAsia" w:hAnsiTheme="minorEastAsia" w:cs="微软雅黑" w:hint="eastAsia"/>
          <w:sz w:val="24"/>
          <w:szCs w:val="24"/>
        </w:rPr>
        <w:t>D</w:t>
      </w:r>
      <w:r w:rsidR="00255ABF" w:rsidRPr="0063167C">
        <w:rPr>
          <w:rFonts w:asciiTheme="minorEastAsia" w:eastAsiaTheme="minorEastAsia" w:hAnsiTheme="minorEastAsia" w:cs="微软雅黑"/>
          <w:sz w:val="24"/>
          <w:szCs w:val="24"/>
        </w:rPr>
        <w:t>B</w:t>
      </w:r>
      <w:r w:rsidR="002E63B7" w:rsidRPr="0063167C">
        <w:rPr>
          <w:rFonts w:asciiTheme="minorEastAsia" w:eastAsiaTheme="minorEastAsia" w:hAnsiTheme="minorEastAsia" w:cs="微软雅黑" w:hint="eastAsia"/>
          <w:sz w:val="24"/>
          <w:szCs w:val="24"/>
        </w:rPr>
        <w:t>aaS</w:t>
      </w:r>
      <w:r w:rsidR="002E63B7" w:rsidRPr="0063167C">
        <w:rPr>
          <w:rFonts w:asciiTheme="minorEastAsia" w:eastAsiaTheme="minorEastAsia" w:hAnsiTheme="minorEastAsia" w:cs="微软雅黑"/>
          <w:sz w:val="24"/>
          <w:szCs w:val="24"/>
        </w:rPr>
        <w:t>中站点信息的管理，</w:t>
      </w:r>
      <w:r w:rsidR="001E31F6">
        <w:rPr>
          <w:rFonts w:asciiTheme="minorEastAsia" w:eastAsiaTheme="minorEastAsia" w:hAnsiTheme="minorEastAsia" w:cs="微软雅黑" w:hint="eastAsia"/>
          <w:sz w:val="24"/>
          <w:szCs w:val="24"/>
        </w:rPr>
        <w:t>登记</w:t>
      </w:r>
      <w:r w:rsidR="001E31F6">
        <w:rPr>
          <w:rFonts w:asciiTheme="minorEastAsia" w:eastAsiaTheme="minorEastAsia" w:hAnsiTheme="minorEastAsia" w:cs="微软雅黑"/>
          <w:sz w:val="24"/>
          <w:szCs w:val="24"/>
        </w:rPr>
        <w:t>信息包括站点名称、服务路径、NAS信息。</w:t>
      </w:r>
      <w:r w:rsidR="00BC446B">
        <w:rPr>
          <w:rFonts w:asciiTheme="minorEastAsia" w:eastAsiaTheme="minorEastAsia" w:hAnsiTheme="minorEastAsia" w:cs="微软雅黑" w:hint="eastAsia"/>
          <w:sz w:val="24"/>
          <w:szCs w:val="24"/>
        </w:rPr>
        <w:t>操作</w:t>
      </w:r>
      <w:r w:rsidR="002E63B7" w:rsidRPr="0063167C">
        <w:rPr>
          <w:rFonts w:asciiTheme="minorEastAsia" w:eastAsiaTheme="minorEastAsia" w:hAnsiTheme="minorEastAsia" w:cs="微软雅黑"/>
          <w:sz w:val="24"/>
          <w:szCs w:val="24"/>
        </w:rPr>
        <w:t>包括</w:t>
      </w:r>
      <w:r w:rsidR="002E63B7" w:rsidRPr="0063167C">
        <w:rPr>
          <w:rFonts w:asciiTheme="minorEastAsia" w:eastAsiaTheme="minorEastAsia" w:hAnsiTheme="minorEastAsia" w:cs="微软雅黑" w:hint="eastAsia"/>
          <w:sz w:val="24"/>
          <w:szCs w:val="24"/>
        </w:rPr>
        <w:t>站点</w:t>
      </w:r>
      <w:r w:rsidR="00834F16" w:rsidRPr="0063167C">
        <w:rPr>
          <w:rFonts w:asciiTheme="minorEastAsia" w:eastAsiaTheme="minorEastAsia" w:hAnsiTheme="minorEastAsia" w:cs="微软雅黑" w:hint="eastAsia"/>
          <w:sz w:val="24"/>
          <w:szCs w:val="24"/>
        </w:rPr>
        <w:t>入库</w:t>
      </w:r>
      <w:r w:rsidR="00376347">
        <w:rPr>
          <w:rFonts w:asciiTheme="minorEastAsia" w:eastAsiaTheme="minorEastAsia" w:hAnsiTheme="minorEastAsia" w:cs="微软雅黑" w:hint="eastAsia"/>
          <w:sz w:val="24"/>
          <w:szCs w:val="24"/>
        </w:rPr>
        <w:t>、</w:t>
      </w:r>
      <w:r w:rsidR="00376347">
        <w:rPr>
          <w:rFonts w:asciiTheme="minorEastAsia" w:eastAsiaTheme="minorEastAsia" w:hAnsiTheme="minorEastAsia" w:cs="微软雅黑"/>
          <w:sz w:val="24"/>
          <w:szCs w:val="24"/>
        </w:rPr>
        <w:t>站点启用、站点停用</w:t>
      </w:r>
      <w:r w:rsidR="002E63B7" w:rsidRPr="0063167C">
        <w:rPr>
          <w:rFonts w:asciiTheme="minorEastAsia" w:eastAsiaTheme="minorEastAsia" w:hAnsiTheme="minorEastAsia" w:cs="微软雅黑"/>
          <w:sz w:val="24"/>
          <w:szCs w:val="24"/>
        </w:rPr>
        <w:t>、站点</w:t>
      </w:r>
      <w:r w:rsidR="002E63B7" w:rsidRPr="0063167C">
        <w:rPr>
          <w:rFonts w:asciiTheme="minorEastAsia" w:eastAsiaTheme="minorEastAsia" w:hAnsiTheme="minorEastAsia" w:cs="微软雅黑" w:hint="eastAsia"/>
          <w:sz w:val="24"/>
          <w:szCs w:val="24"/>
        </w:rPr>
        <w:t>信息</w:t>
      </w:r>
      <w:r w:rsidR="002E63B7" w:rsidRPr="0063167C">
        <w:rPr>
          <w:rFonts w:asciiTheme="minorEastAsia" w:eastAsiaTheme="minorEastAsia" w:hAnsiTheme="minorEastAsia" w:cs="微软雅黑"/>
          <w:sz w:val="24"/>
          <w:szCs w:val="24"/>
        </w:rPr>
        <w:t>编辑、站点</w:t>
      </w:r>
      <w:r w:rsidR="00834F16" w:rsidRPr="0063167C">
        <w:rPr>
          <w:rFonts w:asciiTheme="minorEastAsia" w:eastAsiaTheme="minorEastAsia" w:hAnsiTheme="minorEastAsia" w:cs="微软雅黑" w:hint="eastAsia"/>
          <w:sz w:val="24"/>
          <w:szCs w:val="24"/>
        </w:rPr>
        <w:t>出库</w:t>
      </w:r>
      <w:r w:rsidR="002E63B7" w:rsidRPr="0063167C">
        <w:rPr>
          <w:rFonts w:asciiTheme="minorEastAsia" w:eastAsiaTheme="minorEastAsia" w:hAnsiTheme="minorEastAsia" w:cs="微软雅黑"/>
          <w:sz w:val="24"/>
          <w:szCs w:val="24"/>
        </w:rPr>
        <w:t>。</w:t>
      </w:r>
      <w:r w:rsidR="006B3C50" w:rsidRPr="0063167C">
        <w:rPr>
          <w:rFonts w:asciiTheme="minorEastAsia" w:eastAsiaTheme="minorEastAsia" w:hAnsiTheme="minorEastAsia" w:cs="微软雅黑" w:hint="eastAsia"/>
          <w:sz w:val="24"/>
          <w:szCs w:val="24"/>
        </w:rPr>
        <w:t>一个</w:t>
      </w:r>
      <w:r w:rsidR="006B3C50" w:rsidRPr="0063167C">
        <w:rPr>
          <w:rFonts w:asciiTheme="minorEastAsia" w:eastAsiaTheme="minorEastAsia" w:hAnsiTheme="minorEastAsia" w:cs="微软雅黑"/>
          <w:sz w:val="24"/>
          <w:szCs w:val="24"/>
        </w:rPr>
        <w:t>站点</w:t>
      </w:r>
      <w:r w:rsidR="008A3402">
        <w:rPr>
          <w:rFonts w:asciiTheme="minorEastAsia" w:eastAsiaTheme="minorEastAsia" w:hAnsiTheme="minorEastAsia" w:cs="微软雅黑" w:hint="eastAsia"/>
          <w:sz w:val="24"/>
          <w:szCs w:val="24"/>
        </w:rPr>
        <w:t>部署一个</w:t>
      </w:r>
      <w:r w:rsidR="008A3402">
        <w:rPr>
          <w:rFonts w:asciiTheme="minorEastAsia" w:eastAsiaTheme="minorEastAsia" w:hAnsiTheme="minorEastAsia" w:cs="微软雅黑"/>
          <w:sz w:val="24"/>
          <w:szCs w:val="24"/>
        </w:rPr>
        <w:t>DBaaS后端服务</w:t>
      </w:r>
      <w:r w:rsidR="00247280" w:rsidRPr="0063167C">
        <w:rPr>
          <w:rFonts w:asciiTheme="minorEastAsia" w:eastAsiaTheme="minorEastAsia" w:hAnsiTheme="minorEastAsia" w:cs="微软雅黑"/>
          <w:sz w:val="24"/>
          <w:szCs w:val="24"/>
        </w:rPr>
        <w:t>。</w:t>
      </w:r>
      <w:r w:rsidR="008A3402">
        <w:rPr>
          <w:rFonts w:asciiTheme="minorEastAsia" w:eastAsiaTheme="minorEastAsia" w:hAnsiTheme="minorEastAsia" w:cs="微软雅黑" w:hint="eastAsia"/>
          <w:sz w:val="24"/>
          <w:szCs w:val="24"/>
        </w:rPr>
        <w:t>后端</w:t>
      </w:r>
      <w:r w:rsidR="008A3402">
        <w:rPr>
          <w:rFonts w:asciiTheme="minorEastAsia" w:eastAsiaTheme="minorEastAsia" w:hAnsiTheme="minorEastAsia" w:cs="微软雅黑"/>
          <w:sz w:val="24"/>
          <w:szCs w:val="24"/>
        </w:rPr>
        <w:t>服务中各模块</w:t>
      </w:r>
      <w:r w:rsidR="008A3402">
        <w:rPr>
          <w:rFonts w:asciiTheme="minorEastAsia" w:eastAsiaTheme="minorEastAsia" w:hAnsiTheme="minorEastAsia" w:cs="微软雅黑" w:hint="eastAsia"/>
          <w:sz w:val="24"/>
          <w:szCs w:val="24"/>
        </w:rPr>
        <w:t>访问</w:t>
      </w:r>
      <w:r w:rsidR="008A3402">
        <w:rPr>
          <w:rFonts w:asciiTheme="minorEastAsia" w:eastAsiaTheme="minorEastAsia" w:hAnsiTheme="minorEastAsia" w:cs="微软雅黑"/>
          <w:sz w:val="24"/>
          <w:szCs w:val="24"/>
        </w:rPr>
        <w:t>端口是统一管理的，不同的</w:t>
      </w:r>
      <w:r w:rsidR="008A3402">
        <w:rPr>
          <w:rFonts w:asciiTheme="minorEastAsia" w:eastAsiaTheme="minorEastAsia" w:hAnsiTheme="minorEastAsia" w:cs="微软雅黑" w:hint="eastAsia"/>
          <w:sz w:val="24"/>
          <w:szCs w:val="24"/>
        </w:rPr>
        <w:t>站点</w:t>
      </w:r>
      <w:r w:rsidR="008A3402">
        <w:rPr>
          <w:rFonts w:asciiTheme="minorEastAsia" w:eastAsiaTheme="minorEastAsia" w:hAnsiTheme="minorEastAsia" w:cs="微软雅黑"/>
          <w:sz w:val="24"/>
          <w:szCs w:val="24"/>
        </w:rPr>
        <w:t>中部署</w:t>
      </w:r>
      <w:r w:rsidR="008A3402">
        <w:rPr>
          <w:rFonts w:asciiTheme="minorEastAsia" w:eastAsiaTheme="minorEastAsia" w:hAnsiTheme="minorEastAsia" w:cs="微软雅黑" w:hint="eastAsia"/>
          <w:sz w:val="24"/>
          <w:szCs w:val="24"/>
        </w:rPr>
        <w:t>的</w:t>
      </w:r>
      <w:r w:rsidR="008A3402">
        <w:rPr>
          <w:rFonts w:asciiTheme="minorEastAsia" w:eastAsiaTheme="minorEastAsia" w:hAnsiTheme="minorEastAsia" w:cs="微软雅黑"/>
          <w:sz w:val="24"/>
          <w:szCs w:val="24"/>
        </w:rPr>
        <w:t>后端服务，同一个功能模块的访问端口是</w:t>
      </w:r>
      <w:r w:rsidR="008A3402">
        <w:rPr>
          <w:rFonts w:asciiTheme="minorEastAsia" w:eastAsiaTheme="minorEastAsia" w:hAnsiTheme="minorEastAsia" w:cs="微软雅黑" w:hint="eastAsia"/>
          <w:sz w:val="24"/>
          <w:szCs w:val="24"/>
        </w:rPr>
        <w:t>一致</w:t>
      </w:r>
      <w:r w:rsidR="008A3402">
        <w:rPr>
          <w:rFonts w:asciiTheme="minorEastAsia" w:eastAsiaTheme="minorEastAsia" w:hAnsiTheme="minorEastAsia" w:cs="微软雅黑"/>
          <w:sz w:val="24"/>
          <w:szCs w:val="24"/>
        </w:rPr>
        <w:t>的，</w:t>
      </w:r>
      <w:r w:rsidR="008A3402">
        <w:rPr>
          <w:rFonts w:asciiTheme="minorEastAsia" w:eastAsiaTheme="minorEastAsia" w:hAnsiTheme="minorEastAsia" w:cs="微软雅黑" w:hint="eastAsia"/>
          <w:sz w:val="24"/>
          <w:szCs w:val="24"/>
        </w:rPr>
        <w:t>前端</w:t>
      </w:r>
      <w:r w:rsidR="008A3402">
        <w:rPr>
          <w:rFonts w:asciiTheme="minorEastAsia" w:eastAsiaTheme="minorEastAsia" w:hAnsiTheme="minorEastAsia" w:cs="微软雅黑"/>
          <w:sz w:val="24"/>
          <w:szCs w:val="24"/>
        </w:rPr>
        <w:t>应用统一配置。</w:t>
      </w:r>
    </w:p>
    <w:p w:rsidR="00F6018D" w:rsidRDefault="00AF003E" w:rsidP="001438A0">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7133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13355"/>
                    </a:xfrm>
                    <a:prstGeom prst="rect">
                      <a:avLst/>
                    </a:prstGeom>
                  </pic:spPr>
                </pic:pic>
              </a:graphicData>
            </a:graphic>
          </wp:inline>
        </w:drawing>
      </w:r>
    </w:p>
    <w:p w:rsidR="001438A0" w:rsidRDefault="001438A0" w:rsidP="001438A0">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站点</w:t>
      </w:r>
      <w:r>
        <w:rPr>
          <w:rFonts w:asciiTheme="minorEastAsia" w:eastAsiaTheme="minorEastAsia" w:hAnsiTheme="minorEastAsia" w:cs="微软雅黑"/>
          <w:sz w:val="24"/>
          <w:szCs w:val="24"/>
        </w:rPr>
        <w:t>管理界面原型</w:t>
      </w:r>
    </w:p>
    <w:p w:rsidR="001438A0" w:rsidRDefault="001438A0" w:rsidP="001438A0">
      <w:pPr>
        <w:spacing w:line="42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在</w:t>
      </w:r>
      <w:r>
        <w:rPr>
          <w:rFonts w:asciiTheme="minorEastAsia" w:eastAsiaTheme="minorEastAsia" w:hAnsiTheme="minorEastAsia" w:cs="微软雅黑"/>
          <w:sz w:val="24"/>
          <w:szCs w:val="24"/>
        </w:rPr>
        <w:t>界面中</w:t>
      </w:r>
      <w:r>
        <w:rPr>
          <w:rFonts w:asciiTheme="minorEastAsia" w:eastAsiaTheme="minorEastAsia" w:hAnsiTheme="minorEastAsia" w:cs="微软雅黑" w:hint="eastAsia"/>
          <w:sz w:val="24"/>
          <w:szCs w:val="24"/>
        </w:rPr>
        <w:t>可以</w:t>
      </w:r>
      <w:r>
        <w:rPr>
          <w:rFonts w:asciiTheme="minorEastAsia" w:eastAsiaTheme="minorEastAsia" w:hAnsiTheme="minorEastAsia" w:cs="微软雅黑"/>
          <w:sz w:val="24"/>
          <w:szCs w:val="24"/>
        </w:rPr>
        <w:t>按照站点状态进行查询，</w:t>
      </w:r>
      <w:r>
        <w:rPr>
          <w:rFonts w:asciiTheme="minorEastAsia" w:eastAsiaTheme="minorEastAsia" w:hAnsiTheme="minorEastAsia" w:cs="微软雅黑" w:hint="eastAsia"/>
          <w:sz w:val="24"/>
          <w:szCs w:val="24"/>
        </w:rPr>
        <w:t>同时</w:t>
      </w:r>
      <w:r>
        <w:rPr>
          <w:rFonts w:asciiTheme="minorEastAsia" w:eastAsiaTheme="minorEastAsia" w:hAnsiTheme="minorEastAsia" w:cs="微软雅黑"/>
          <w:sz w:val="24"/>
          <w:szCs w:val="24"/>
        </w:rPr>
        <w:t>可以对站点执行编辑、启用、停用、</w:t>
      </w:r>
      <w:r>
        <w:rPr>
          <w:rFonts w:asciiTheme="minorEastAsia" w:eastAsiaTheme="minorEastAsia" w:hAnsiTheme="minorEastAsia" w:cs="微软雅黑" w:hint="eastAsia"/>
          <w:sz w:val="24"/>
          <w:szCs w:val="24"/>
        </w:rPr>
        <w:t>出库</w:t>
      </w:r>
      <w:r>
        <w:rPr>
          <w:rFonts w:asciiTheme="minorEastAsia" w:eastAsiaTheme="minorEastAsia" w:hAnsiTheme="minorEastAsia" w:cs="微软雅黑"/>
          <w:sz w:val="24"/>
          <w:szCs w:val="24"/>
        </w:rPr>
        <w:t>操作，</w:t>
      </w:r>
      <w:r>
        <w:rPr>
          <w:rFonts w:asciiTheme="minorEastAsia" w:eastAsiaTheme="minorEastAsia" w:hAnsiTheme="minorEastAsia" w:cs="微软雅黑" w:hint="eastAsia"/>
          <w:sz w:val="24"/>
          <w:szCs w:val="24"/>
        </w:rPr>
        <w:t>还可以</w:t>
      </w:r>
      <w:r>
        <w:rPr>
          <w:rFonts w:asciiTheme="minorEastAsia" w:eastAsiaTheme="minorEastAsia" w:hAnsiTheme="minorEastAsia" w:cs="微软雅黑"/>
          <w:sz w:val="24"/>
          <w:szCs w:val="24"/>
        </w:rPr>
        <w:t>增加</w:t>
      </w:r>
      <w:r>
        <w:rPr>
          <w:rFonts w:asciiTheme="minorEastAsia" w:eastAsiaTheme="minorEastAsia" w:hAnsiTheme="minorEastAsia" w:cs="微软雅黑" w:hint="eastAsia"/>
          <w:sz w:val="24"/>
          <w:szCs w:val="24"/>
        </w:rPr>
        <w:t>站点</w:t>
      </w:r>
      <w:r>
        <w:rPr>
          <w:rFonts w:asciiTheme="minorEastAsia" w:eastAsiaTheme="minorEastAsia" w:hAnsiTheme="minorEastAsia" w:cs="微软雅黑"/>
          <w:sz w:val="24"/>
          <w:szCs w:val="24"/>
        </w:rPr>
        <w:t>。</w:t>
      </w:r>
    </w:p>
    <w:p w:rsidR="00EC5974" w:rsidRPr="00EC5974" w:rsidRDefault="00EC5974" w:rsidP="00EC5974">
      <w:pPr>
        <w:ind w:firstLine="420"/>
        <w:rPr>
          <w:rFonts w:asciiTheme="minorEastAsia" w:eastAsiaTheme="minorEastAsia" w:hAnsiTheme="minorEastAsia" w:cs="微软雅黑"/>
          <w:sz w:val="24"/>
          <w:szCs w:val="24"/>
        </w:rPr>
      </w:pPr>
      <w:r w:rsidRPr="00EC5974">
        <w:rPr>
          <w:rFonts w:asciiTheme="minorEastAsia" w:eastAsiaTheme="minorEastAsia" w:hAnsiTheme="minorEastAsia" w:cs="微软雅黑" w:hint="eastAsia"/>
          <w:sz w:val="24"/>
          <w:szCs w:val="24"/>
        </w:rPr>
        <w:t>站点</w:t>
      </w:r>
      <w:r w:rsidRPr="00EC5974">
        <w:rPr>
          <w:rFonts w:asciiTheme="minorEastAsia" w:eastAsiaTheme="minorEastAsia" w:hAnsiTheme="minorEastAsia" w:cs="微软雅黑"/>
          <w:sz w:val="24"/>
          <w:szCs w:val="24"/>
        </w:rPr>
        <w:t>管理各项操作时序图如下：</w:t>
      </w:r>
    </w:p>
    <w:p w:rsidR="00EC5974" w:rsidRPr="00EC5974" w:rsidRDefault="00D6071D" w:rsidP="00D6071D">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561594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15940"/>
                    </a:xfrm>
                    <a:prstGeom prst="rect">
                      <a:avLst/>
                    </a:prstGeom>
                  </pic:spPr>
                </pic:pic>
              </a:graphicData>
            </a:graphic>
          </wp:inline>
        </w:drawing>
      </w:r>
    </w:p>
    <w:p w:rsidR="005902F1" w:rsidRPr="0063167C" w:rsidRDefault="005902F1" w:rsidP="0063167C">
      <w:pPr>
        <w:pStyle w:val="ab"/>
        <w:numPr>
          <w:ilvl w:val="0"/>
          <w:numId w:val="31"/>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站点</w:t>
      </w:r>
      <w:r w:rsidR="000E29FE" w:rsidRPr="0063167C">
        <w:rPr>
          <w:rFonts w:asciiTheme="minorEastAsia" w:eastAsiaTheme="minorEastAsia" w:hAnsiTheme="minorEastAsia" w:hint="eastAsia"/>
          <w:sz w:val="24"/>
          <w:szCs w:val="24"/>
        </w:rPr>
        <w:t>入</w:t>
      </w:r>
      <w:r w:rsidR="000E29FE" w:rsidRPr="0063167C">
        <w:rPr>
          <w:rFonts w:asciiTheme="minorEastAsia" w:eastAsiaTheme="minorEastAsia" w:hAnsiTheme="minorEastAsia" w:cs="微软雅黑" w:hint="eastAsia"/>
          <w:sz w:val="24"/>
          <w:szCs w:val="24"/>
        </w:rPr>
        <w:t>库</w:t>
      </w:r>
    </w:p>
    <w:p w:rsidR="005902F1" w:rsidRDefault="00247280" w:rsidP="0063167C">
      <w:pPr>
        <w:spacing w:line="420" w:lineRule="auto"/>
        <w:ind w:left="420"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系统管理员</w:t>
      </w:r>
      <w:r w:rsidR="005902F1" w:rsidRPr="0063167C">
        <w:rPr>
          <w:rFonts w:asciiTheme="minorEastAsia" w:eastAsiaTheme="minorEastAsia" w:hAnsiTheme="minorEastAsia" w:cs="微软雅黑"/>
          <w:sz w:val="24"/>
          <w:szCs w:val="24"/>
        </w:rPr>
        <w:t>创建站点，登记信息包括：名称、</w:t>
      </w:r>
      <w:r w:rsidR="0021675A" w:rsidRPr="0063167C">
        <w:rPr>
          <w:rFonts w:asciiTheme="minorEastAsia" w:eastAsiaTheme="minorEastAsia" w:hAnsiTheme="minorEastAsia" w:cs="微软雅黑" w:hint="eastAsia"/>
          <w:sz w:val="24"/>
          <w:szCs w:val="24"/>
        </w:rPr>
        <w:t>站点</w:t>
      </w:r>
      <w:r w:rsidR="0021675A" w:rsidRPr="0063167C">
        <w:rPr>
          <w:rFonts w:asciiTheme="minorEastAsia" w:eastAsiaTheme="minorEastAsia" w:hAnsiTheme="minorEastAsia" w:cs="微软雅黑"/>
          <w:sz w:val="24"/>
          <w:szCs w:val="24"/>
        </w:rPr>
        <w:t>后端服务访问地址</w:t>
      </w:r>
      <w:r w:rsidR="005701EA">
        <w:rPr>
          <w:rFonts w:asciiTheme="minorEastAsia" w:eastAsiaTheme="minorEastAsia" w:hAnsiTheme="minorEastAsia" w:cs="微软雅黑" w:hint="eastAsia"/>
          <w:sz w:val="24"/>
          <w:szCs w:val="24"/>
        </w:rPr>
        <w:t>、连接</w:t>
      </w:r>
      <w:r w:rsidR="005701EA">
        <w:rPr>
          <w:rFonts w:asciiTheme="minorEastAsia" w:eastAsiaTheme="minorEastAsia" w:hAnsiTheme="minorEastAsia" w:cs="微软雅黑"/>
          <w:sz w:val="24"/>
          <w:szCs w:val="24"/>
        </w:rPr>
        <w:t>的</w:t>
      </w:r>
      <w:commentRangeStart w:id="25"/>
      <w:r w:rsidR="005701EA">
        <w:rPr>
          <w:rFonts w:asciiTheme="minorEastAsia" w:eastAsiaTheme="minorEastAsia" w:hAnsiTheme="minorEastAsia" w:cs="微软雅黑"/>
          <w:sz w:val="24"/>
          <w:szCs w:val="24"/>
        </w:rPr>
        <w:t>NAS共享</w:t>
      </w:r>
      <w:r w:rsidR="005701EA">
        <w:rPr>
          <w:rFonts w:asciiTheme="minorEastAsia" w:eastAsiaTheme="minorEastAsia" w:hAnsiTheme="minorEastAsia" w:cs="微软雅黑" w:hint="eastAsia"/>
          <w:sz w:val="24"/>
          <w:szCs w:val="24"/>
        </w:rPr>
        <w:t>存储</w:t>
      </w:r>
      <w:commentRangeEnd w:id="25"/>
      <w:r w:rsidR="003247AA">
        <w:rPr>
          <w:rStyle w:val="af0"/>
        </w:rPr>
        <w:commentReference w:id="25"/>
      </w:r>
      <w:r w:rsidR="00847D47" w:rsidRPr="0063167C">
        <w:rPr>
          <w:rFonts w:asciiTheme="minorEastAsia" w:eastAsiaTheme="minorEastAsia" w:hAnsiTheme="minorEastAsia" w:cs="微软雅黑" w:hint="eastAsia"/>
          <w:sz w:val="24"/>
          <w:szCs w:val="24"/>
        </w:rPr>
        <w:t>。</w:t>
      </w:r>
      <w:r w:rsidR="00996737" w:rsidRPr="0063167C">
        <w:rPr>
          <w:rFonts w:asciiTheme="minorEastAsia" w:eastAsiaTheme="minorEastAsia" w:hAnsiTheme="minorEastAsia" w:cs="微软雅黑" w:hint="eastAsia"/>
          <w:sz w:val="24"/>
          <w:szCs w:val="24"/>
        </w:rPr>
        <w:t>可以</w:t>
      </w:r>
      <w:r w:rsidR="00996737" w:rsidRPr="0063167C">
        <w:rPr>
          <w:rFonts w:asciiTheme="minorEastAsia" w:eastAsiaTheme="minorEastAsia" w:hAnsiTheme="minorEastAsia" w:cs="微软雅黑"/>
          <w:sz w:val="24"/>
          <w:szCs w:val="24"/>
        </w:rPr>
        <w:t>对站点</w:t>
      </w:r>
      <w:r w:rsidR="00D6071D">
        <w:rPr>
          <w:rFonts w:asciiTheme="minorEastAsia" w:eastAsiaTheme="minorEastAsia" w:hAnsiTheme="minorEastAsia" w:cs="微软雅黑" w:hint="eastAsia"/>
          <w:sz w:val="24"/>
          <w:szCs w:val="24"/>
        </w:rPr>
        <w:t>名称信息</w:t>
      </w:r>
      <w:r w:rsidR="00D6071D">
        <w:rPr>
          <w:rFonts w:asciiTheme="minorEastAsia" w:eastAsiaTheme="minorEastAsia" w:hAnsiTheme="minorEastAsia" w:cs="微软雅黑"/>
          <w:sz w:val="24"/>
          <w:szCs w:val="24"/>
        </w:rPr>
        <w:t>进行修改</w:t>
      </w:r>
      <w:r w:rsidR="00302E62">
        <w:rPr>
          <w:rFonts w:asciiTheme="minorEastAsia" w:eastAsiaTheme="minorEastAsia" w:hAnsiTheme="minorEastAsia" w:cs="微软雅黑" w:hint="eastAsia"/>
          <w:sz w:val="24"/>
          <w:szCs w:val="24"/>
        </w:rPr>
        <w:t>编辑</w:t>
      </w:r>
      <w:r w:rsidR="00996737" w:rsidRPr="0063167C">
        <w:rPr>
          <w:rFonts w:asciiTheme="minorEastAsia" w:eastAsiaTheme="minorEastAsia" w:hAnsiTheme="minorEastAsia" w:cs="微软雅黑"/>
          <w:sz w:val="24"/>
          <w:szCs w:val="24"/>
        </w:rPr>
        <w:t>。</w:t>
      </w:r>
    </w:p>
    <w:p w:rsidR="00D37371" w:rsidRDefault="00D37371" w:rsidP="0063167C">
      <w:pPr>
        <w:spacing w:line="420" w:lineRule="auto"/>
        <w:ind w:left="420"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操作</w:t>
      </w:r>
      <w:r>
        <w:rPr>
          <w:rFonts w:asciiTheme="minorEastAsia" w:eastAsiaTheme="minorEastAsia" w:hAnsiTheme="minorEastAsia" w:cs="微软雅黑"/>
          <w:sz w:val="24"/>
          <w:szCs w:val="24"/>
        </w:rPr>
        <w:t>界面原型如下：</w:t>
      </w:r>
    </w:p>
    <w:p w:rsidR="00D37371" w:rsidRDefault="00AF003E" w:rsidP="00D37371">
      <w:pPr>
        <w:spacing w:line="420" w:lineRule="auto"/>
        <w:ind w:left="420"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3736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73630"/>
                    </a:xfrm>
                    <a:prstGeom prst="rect">
                      <a:avLst/>
                    </a:prstGeom>
                  </pic:spPr>
                </pic:pic>
              </a:graphicData>
            </a:graphic>
          </wp:inline>
        </w:drawing>
      </w:r>
    </w:p>
    <w:p w:rsidR="00C66BD2" w:rsidRPr="00CA76D5" w:rsidRDefault="00C66BD2" w:rsidP="00CA76D5">
      <w:pPr>
        <w:pStyle w:val="ab"/>
        <w:numPr>
          <w:ilvl w:val="0"/>
          <w:numId w:val="31"/>
        </w:numPr>
        <w:spacing w:line="420" w:lineRule="auto"/>
        <w:ind w:firstLineChars="0"/>
        <w:rPr>
          <w:rFonts w:asciiTheme="minorEastAsia" w:eastAsiaTheme="minorEastAsia" w:hAnsiTheme="minorEastAsia"/>
          <w:sz w:val="24"/>
          <w:szCs w:val="24"/>
        </w:rPr>
      </w:pPr>
      <w:r w:rsidRPr="00CA76D5">
        <w:rPr>
          <w:rFonts w:asciiTheme="minorEastAsia" w:eastAsiaTheme="minorEastAsia" w:hAnsiTheme="minorEastAsia" w:hint="eastAsia"/>
          <w:sz w:val="24"/>
          <w:szCs w:val="24"/>
        </w:rPr>
        <w:t>站点</w:t>
      </w:r>
      <w:r w:rsidR="00DE03CD" w:rsidRPr="00CA76D5">
        <w:rPr>
          <w:rFonts w:asciiTheme="minorEastAsia" w:eastAsiaTheme="minorEastAsia" w:hAnsiTheme="minorEastAsia" w:hint="eastAsia"/>
          <w:sz w:val="24"/>
          <w:szCs w:val="24"/>
        </w:rPr>
        <w:t>停</w:t>
      </w:r>
      <w:r w:rsidRPr="00CA76D5">
        <w:rPr>
          <w:rFonts w:asciiTheme="minorEastAsia" w:eastAsiaTheme="minorEastAsia" w:hAnsiTheme="minorEastAsia" w:hint="eastAsia"/>
          <w:sz w:val="24"/>
          <w:szCs w:val="24"/>
        </w:rPr>
        <w:t>用</w:t>
      </w:r>
    </w:p>
    <w:p w:rsidR="00C66BD2" w:rsidRDefault="00C66BD2" w:rsidP="0063167C">
      <w:pPr>
        <w:spacing w:line="420" w:lineRule="auto"/>
        <w:ind w:left="420"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系统</w:t>
      </w:r>
      <w:r>
        <w:rPr>
          <w:rFonts w:asciiTheme="minorEastAsia" w:eastAsiaTheme="minorEastAsia" w:hAnsiTheme="minorEastAsia" w:cs="微软雅黑"/>
          <w:sz w:val="24"/>
          <w:szCs w:val="24"/>
        </w:rPr>
        <w:t>管理员对</w:t>
      </w:r>
      <w:r w:rsidR="00DE03CD">
        <w:rPr>
          <w:rFonts w:asciiTheme="minorEastAsia" w:eastAsiaTheme="minorEastAsia" w:hAnsiTheme="minorEastAsia" w:cs="微软雅黑" w:hint="eastAsia"/>
          <w:sz w:val="24"/>
          <w:szCs w:val="24"/>
        </w:rPr>
        <w:t>已经启用</w:t>
      </w:r>
      <w:r w:rsidR="00DE03CD">
        <w:rPr>
          <w:rFonts w:asciiTheme="minorEastAsia" w:eastAsiaTheme="minorEastAsia" w:hAnsiTheme="minorEastAsia" w:cs="微软雅黑"/>
          <w:sz w:val="24"/>
          <w:szCs w:val="24"/>
        </w:rPr>
        <w:t>的站点</w:t>
      </w:r>
      <w:r w:rsidR="00DE03CD">
        <w:rPr>
          <w:rFonts w:asciiTheme="minorEastAsia" w:eastAsiaTheme="minorEastAsia" w:hAnsiTheme="minorEastAsia" w:cs="微软雅黑" w:hint="eastAsia"/>
          <w:sz w:val="24"/>
          <w:szCs w:val="24"/>
        </w:rPr>
        <w:t>可</w:t>
      </w:r>
      <w:r w:rsidR="00DE03CD">
        <w:rPr>
          <w:rFonts w:asciiTheme="minorEastAsia" w:eastAsiaTheme="minorEastAsia" w:hAnsiTheme="minorEastAsia" w:cs="微软雅黑"/>
          <w:sz w:val="24"/>
          <w:szCs w:val="24"/>
        </w:rPr>
        <w:t>执行停用操作，站点停用后，租户无法在</w:t>
      </w:r>
      <w:r w:rsidR="00DE03CD">
        <w:rPr>
          <w:rFonts w:asciiTheme="minorEastAsia" w:eastAsiaTheme="minorEastAsia" w:hAnsiTheme="minorEastAsia" w:cs="微软雅黑" w:hint="eastAsia"/>
          <w:sz w:val="24"/>
          <w:szCs w:val="24"/>
        </w:rPr>
        <w:t>向</w:t>
      </w:r>
      <w:r w:rsidR="00DE03CD">
        <w:rPr>
          <w:rFonts w:asciiTheme="minorEastAsia" w:eastAsiaTheme="minorEastAsia" w:hAnsiTheme="minorEastAsia" w:cs="微软雅黑"/>
          <w:sz w:val="24"/>
          <w:szCs w:val="24"/>
        </w:rPr>
        <w:t>该站点申请资源，</w:t>
      </w:r>
      <w:r w:rsidR="00DE03CD">
        <w:rPr>
          <w:rFonts w:asciiTheme="minorEastAsia" w:eastAsiaTheme="minorEastAsia" w:hAnsiTheme="minorEastAsia" w:cs="微软雅黑" w:hint="eastAsia"/>
          <w:sz w:val="24"/>
          <w:szCs w:val="24"/>
        </w:rPr>
        <w:t>管理员无法</w:t>
      </w:r>
      <w:r w:rsidR="00DE03CD">
        <w:rPr>
          <w:rFonts w:asciiTheme="minorEastAsia" w:eastAsiaTheme="minorEastAsia" w:hAnsiTheme="minorEastAsia" w:cs="微软雅黑"/>
          <w:sz w:val="24"/>
          <w:szCs w:val="24"/>
        </w:rPr>
        <w:t>向站点内添加集群</w:t>
      </w:r>
      <w:r w:rsidR="00DE03CD">
        <w:rPr>
          <w:rFonts w:asciiTheme="minorEastAsia" w:eastAsiaTheme="minorEastAsia" w:hAnsiTheme="minorEastAsia" w:cs="微软雅黑" w:hint="eastAsia"/>
          <w:sz w:val="24"/>
          <w:szCs w:val="24"/>
        </w:rPr>
        <w:t>，但</w:t>
      </w:r>
      <w:r w:rsidR="00DE03CD">
        <w:rPr>
          <w:rFonts w:asciiTheme="minorEastAsia" w:eastAsiaTheme="minorEastAsia" w:hAnsiTheme="minorEastAsia" w:cs="微软雅黑"/>
          <w:sz w:val="24"/>
          <w:szCs w:val="24"/>
        </w:rPr>
        <w:t>不影响原有资源的</w:t>
      </w:r>
      <w:r w:rsidR="00DE03CD">
        <w:rPr>
          <w:rFonts w:asciiTheme="minorEastAsia" w:eastAsiaTheme="minorEastAsia" w:hAnsiTheme="minorEastAsia" w:cs="微软雅黑" w:hint="eastAsia"/>
          <w:sz w:val="24"/>
          <w:szCs w:val="24"/>
        </w:rPr>
        <w:t>使用。</w:t>
      </w:r>
    </w:p>
    <w:p w:rsidR="00DE03CD" w:rsidRPr="00CA76D5" w:rsidRDefault="00DE03CD" w:rsidP="00CA76D5">
      <w:pPr>
        <w:pStyle w:val="ab"/>
        <w:numPr>
          <w:ilvl w:val="0"/>
          <w:numId w:val="31"/>
        </w:numPr>
        <w:spacing w:line="420" w:lineRule="auto"/>
        <w:ind w:firstLineChars="0"/>
        <w:rPr>
          <w:rFonts w:asciiTheme="minorEastAsia" w:eastAsiaTheme="minorEastAsia" w:hAnsiTheme="minorEastAsia"/>
          <w:sz w:val="24"/>
          <w:szCs w:val="24"/>
        </w:rPr>
      </w:pPr>
      <w:r w:rsidRPr="00CA76D5">
        <w:rPr>
          <w:rFonts w:asciiTheme="minorEastAsia" w:eastAsiaTheme="minorEastAsia" w:hAnsiTheme="minorEastAsia" w:hint="eastAsia"/>
          <w:sz w:val="24"/>
          <w:szCs w:val="24"/>
        </w:rPr>
        <w:t>站点</w:t>
      </w:r>
      <w:r w:rsidRPr="00CA76D5">
        <w:rPr>
          <w:rFonts w:asciiTheme="minorEastAsia" w:eastAsiaTheme="minorEastAsia" w:hAnsiTheme="minorEastAsia"/>
          <w:sz w:val="24"/>
          <w:szCs w:val="24"/>
        </w:rPr>
        <w:t>启用</w:t>
      </w:r>
    </w:p>
    <w:p w:rsidR="00DE03CD" w:rsidRPr="00DE03CD" w:rsidRDefault="00DE03CD" w:rsidP="0063167C">
      <w:pPr>
        <w:spacing w:line="420" w:lineRule="auto"/>
        <w:ind w:left="420"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系统</w:t>
      </w:r>
      <w:r w:rsidR="00800A52">
        <w:rPr>
          <w:rFonts w:asciiTheme="minorEastAsia" w:eastAsiaTheme="minorEastAsia" w:hAnsiTheme="minorEastAsia" w:cs="微软雅黑"/>
          <w:sz w:val="24"/>
          <w:szCs w:val="24"/>
        </w:rPr>
        <w:t>管理员对已经</w:t>
      </w:r>
      <w:r w:rsidR="00800A52">
        <w:rPr>
          <w:rFonts w:asciiTheme="minorEastAsia" w:eastAsiaTheme="minorEastAsia" w:hAnsiTheme="minorEastAsia" w:cs="微软雅黑" w:hint="eastAsia"/>
          <w:sz w:val="24"/>
          <w:szCs w:val="24"/>
        </w:rPr>
        <w:t>停用</w:t>
      </w:r>
      <w:r>
        <w:rPr>
          <w:rFonts w:asciiTheme="minorEastAsia" w:eastAsiaTheme="minorEastAsia" w:hAnsiTheme="minorEastAsia" w:cs="微软雅黑"/>
          <w:sz w:val="24"/>
          <w:szCs w:val="24"/>
        </w:rPr>
        <w:t>的站点可执行启用操作，站点启用后，</w:t>
      </w:r>
      <w:r w:rsidR="002D4B95">
        <w:rPr>
          <w:rFonts w:asciiTheme="minorEastAsia" w:eastAsiaTheme="minorEastAsia" w:hAnsiTheme="minorEastAsia" w:cs="微软雅黑" w:hint="eastAsia"/>
          <w:sz w:val="24"/>
          <w:szCs w:val="24"/>
        </w:rPr>
        <w:t>租户</w:t>
      </w:r>
      <w:r w:rsidR="002D4B95">
        <w:rPr>
          <w:rFonts w:asciiTheme="minorEastAsia" w:eastAsiaTheme="minorEastAsia" w:hAnsiTheme="minorEastAsia" w:cs="微软雅黑"/>
          <w:sz w:val="24"/>
          <w:szCs w:val="24"/>
        </w:rPr>
        <w:t>可</w:t>
      </w:r>
      <w:r w:rsidR="002D4B95">
        <w:rPr>
          <w:rFonts w:asciiTheme="minorEastAsia" w:eastAsiaTheme="minorEastAsia" w:hAnsiTheme="minorEastAsia" w:cs="微软雅黑" w:hint="eastAsia"/>
          <w:sz w:val="24"/>
          <w:szCs w:val="24"/>
        </w:rPr>
        <w:t>使用</w:t>
      </w:r>
      <w:r w:rsidR="002D4B95">
        <w:rPr>
          <w:rFonts w:asciiTheme="minorEastAsia" w:eastAsiaTheme="minorEastAsia" w:hAnsiTheme="minorEastAsia" w:cs="微软雅黑"/>
          <w:sz w:val="24"/>
          <w:szCs w:val="24"/>
        </w:rPr>
        <w:t>该站点中资源，管理员可继续在该站点中添加集群。</w:t>
      </w:r>
    </w:p>
    <w:p w:rsidR="005902F1" w:rsidRPr="0063167C" w:rsidRDefault="005902F1" w:rsidP="0063167C">
      <w:pPr>
        <w:pStyle w:val="ab"/>
        <w:numPr>
          <w:ilvl w:val="0"/>
          <w:numId w:val="31"/>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站点</w:t>
      </w:r>
      <w:r w:rsidR="000E29FE" w:rsidRPr="0063167C">
        <w:rPr>
          <w:rFonts w:asciiTheme="minorEastAsia" w:eastAsiaTheme="minorEastAsia" w:hAnsiTheme="minorEastAsia" w:hint="eastAsia"/>
          <w:sz w:val="24"/>
          <w:szCs w:val="24"/>
        </w:rPr>
        <w:t>出</w:t>
      </w:r>
      <w:r w:rsidR="000E29FE" w:rsidRPr="0063167C">
        <w:rPr>
          <w:rFonts w:asciiTheme="minorEastAsia" w:eastAsiaTheme="minorEastAsia" w:hAnsiTheme="minorEastAsia" w:cs="微软雅黑" w:hint="eastAsia"/>
          <w:sz w:val="24"/>
          <w:szCs w:val="24"/>
        </w:rPr>
        <w:t>库</w:t>
      </w:r>
    </w:p>
    <w:p w:rsidR="00CD0080" w:rsidRPr="0063167C" w:rsidRDefault="00CD0080" w:rsidP="0063167C">
      <w:pPr>
        <w:spacing w:line="420" w:lineRule="auto"/>
        <w:ind w:left="420"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对</w:t>
      </w:r>
      <w:r w:rsidR="00D0782D">
        <w:rPr>
          <w:rFonts w:asciiTheme="minorEastAsia" w:eastAsiaTheme="minorEastAsia" w:hAnsiTheme="minorEastAsia" w:cs="微软雅黑" w:hint="eastAsia"/>
          <w:sz w:val="24"/>
          <w:szCs w:val="24"/>
        </w:rPr>
        <w:t>已停用</w:t>
      </w:r>
      <w:r w:rsidR="00D0782D">
        <w:rPr>
          <w:rFonts w:asciiTheme="minorEastAsia" w:eastAsiaTheme="minorEastAsia" w:hAnsiTheme="minorEastAsia" w:cs="微软雅黑"/>
          <w:sz w:val="24"/>
          <w:szCs w:val="24"/>
        </w:rPr>
        <w:t>的</w:t>
      </w:r>
      <w:r w:rsidRPr="0063167C">
        <w:rPr>
          <w:rFonts w:asciiTheme="minorEastAsia" w:eastAsiaTheme="minorEastAsia" w:hAnsiTheme="minorEastAsia" w:cs="微软雅黑"/>
          <w:sz w:val="24"/>
          <w:szCs w:val="24"/>
        </w:rPr>
        <w:t>站点进行出库</w:t>
      </w:r>
      <w:r w:rsidRPr="0063167C">
        <w:rPr>
          <w:rFonts w:asciiTheme="minorEastAsia" w:eastAsiaTheme="minorEastAsia" w:hAnsiTheme="minorEastAsia" w:cs="微软雅黑" w:hint="eastAsia"/>
          <w:sz w:val="24"/>
          <w:szCs w:val="24"/>
        </w:rPr>
        <w:t>处理</w:t>
      </w:r>
      <w:r w:rsidR="000D2B71" w:rsidRPr="0063167C">
        <w:rPr>
          <w:rFonts w:asciiTheme="minorEastAsia" w:eastAsiaTheme="minorEastAsia" w:hAnsiTheme="minorEastAsia" w:cs="微软雅黑" w:hint="eastAsia"/>
          <w:sz w:val="24"/>
          <w:szCs w:val="24"/>
        </w:rPr>
        <w:t>，出库</w:t>
      </w:r>
      <w:r w:rsidR="000D2B71" w:rsidRPr="0063167C">
        <w:rPr>
          <w:rFonts w:asciiTheme="minorEastAsia" w:eastAsiaTheme="minorEastAsia" w:hAnsiTheme="minorEastAsia" w:cs="微软雅黑"/>
          <w:sz w:val="24"/>
          <w:szCs w:val="24"/>
        </w:rPr>
        <w:t>需要对站点是否</w:t>
      </w:r>
      <w:r w:rsidR="000D2B71" w:rsidRPr="0063167C">
        <w:rPr>
          <w:rFonts w:asciiTheme="minorEastAsia" w:eastAsiaTheme="minorEastAsia" w:hAnsiTheme="minorEastAsia" w:cs="微软雅黑" w:hint="eastAsia"/>
          <w:sz w:val="24"/>
          <w:szCs w:val="24"/>
        </w:rPr>
        <w:t>管理</w:t>
      </w:r>
      <w:r w:rsidR="00BA1DFD">
        <w:rPr>
          <w:rFonts w:asciiTheme="minorEastAsia" w:eastAsiaTheme="minorEastAsia" w:hAnsiTheme="minorEastAsia" w:cs="微软雅黑"/>
          <w:sz w:val="24"/>
          <w:szCs w:val="24"/>
        </w:rPr>
        <w:t>集群做判断</w:t>
      </w:r>
      <w:r w:rsidR="00BA1DFD">
        <w:rPr>
          <w:rFonts w:asciiTheme="minorEastAsia" w:eastAsiaTheme="minorEastAsia" w:hAnsiTheme="minorEastAsia" w:cs="微软雅黑" w:hint="eastAsia"/>
          <w:sz w:val="24"/>
          <w:szCs w:val="24"/>
        </w:rPr>
        <w:t>，</w:t>
      </w:r>
      <w:r w:rsidR="00BA1DFD">
        <w:rPr>
          <w:rFonts w:asciiTheme="minorEastAsia" w:eastAsiaTheme="minorEastAsia" w:hAnsiTheme="minorEastAsia" w:cs="微软雅黑"/>
          <w:sz w:val="24"/>
          <w:szCs w:val="24"/>
        </w:rPr>
        <w:t>如果管理了集群，则不允许执行出库操作。</w:t>
      </w:r>
    </w:p>
    <w:p w:rsidR="00834F16" w:rsidRPr="0063167C" w:rsidRDefault="00834F16" w:rsidP="0063167C">
      <w:pPr>
        <w:pStyle w:val="ab"/>
        <w:numPr>
          <w:ilvl w:val="0"/>
          <w:numId w:val="31"/>
        </w:numPr>
        <w:spacing w:line="420" w:lineRule="auto"/>
        <w:ind w:firstLineChars="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站点</w:t>
      </w:r>
      <w:r w:rsidRPr="0063167C">
        <w:rPr>
          <w:rFonts w:asciiTheme="minorEastAsia" w:eastAsiaTheme="minorEastAsia" w:hAnsiTheme="minorEastAsia" w:cs="微软雅黑" w:hint="eastAsia"/>
          <w:sz w:val="24"/>
          <w:szCs w:val="24"/>
        </w:rPr>
        <w:t>资</w:t>
      </w:r>
      <w:r w:rsidRPr="0063167C">
        <w:rPr>
          <w:rFonts w:asciiTheme="minorEastAsia" w:eastAsiaTheme="minorEastAsia" w:hAnsiTheme="minorEastAsia" w:cs="MS Gothic" w:hint="eastAsia"/>
          <w:sz w:val="24"/>
          <w:szCs w:val="24"/>
        </w:rPr>
        <w:t>源</w:t>
      </w:r>
      <w:r w:rsidRPr="0063167C">
        <w:rPr>
          <w:rFonts w:asciiTheme="minorEastAsia" w:eastAsiaTheme="minorEastAsia" w:hAnsiTheme="minorEastAsia"/>
          <w:sz w:val="24"/>
          <w:szCs w:val="24"/>
        </w:rPr>
        <w:t>展</w:t>
      </w:r>
      <w:r w:rsidRPr="0063167C">
        <w:rPr>
          <w:rFonts w:asciiTheme="minorEastAsia" w:eastAsiaTheme="minorEastAsia" w:hAnsiTheme="minorEastAsia" w:cs="微软雅黑" w:hint="eastAsia"/>
          <w:sz w:val="24"/>
          <w:szCs w:val="24"/>
        </w:rPr>
        <w:t>现</w:t>
      </w:r>
    </w:p>
    <w:p w:rsidR="00834F16" w:rsidRDefault="0000030E" w:rsidP="0063167C">
      <w:pPr>
        <w:spacing w:line="420" w:lineRule="auto"/>
        <w:ind w:left="840"/>
        <w:rPr>
          <w:rFonts w:asciiTheme="minorEastAsia" w:eastAsiaTheme="minorEastAsia" w:hAnsiTheme="minorEastAsia"/>
          <w:sz w:val="24"/>
          <w:szCs w:val="24"/>
        </w:rPr>
      </w:pPr>
      <w:r w:rsidRPr="0063167C">
        <w:rPr>
          <w:rFonts w:asciiTheme="minorEastAsia" w:eastAsiaTheme="minorEastAsia" w:hAnsiTheme="minorEastAsia" w:hint="eastAsia"/>
          <w:sz w:val="24"/>
          <w:szCs w:val="24"/>
        </w:rPr>
        <w:t>以</w:t>
      </w:r>
      <w:r w:rsidRPr="0063167C">
        <w:rPr>
          <w:rFonts w:asciiTheme="minorEastAsia" w:eastAsiaTheme="minorEastAsia" w:hAnsiTheme="minorEastAsia"/>
          <w:sz w:val="24"/>
          <w:szCs w:val="24"/>
        </w:rPr>
        <w:t>表格方式对</w:t>
      </w:r>
      <w:r w:rsidRPr="0063167C">
        <w:rPr>
          <w:rFonts w:asciiTheme="minorEastAsia" w:eastAsiaTheme="minorEastAsia" w:hAnsiTheme="minorEastAsia" w:hint="eastAsia"/>
          <w:sz w:val="24"/>
          <w:szCs w:val="24"/>
        </w:rPr>
        <w:t>站点</w:t>
      </w:r>
      <w:r w:rsidRPr="0063167C">
        <w:rPr>
          <w:rFonts w:asciiTheme="minorEastAsia" w:eastAsiaTheme="minorEastAsia" w:hAnsiTheme="minorEastAsia"/>
          <w:sz w:val="24"/>
          <w:szCs w:val="24"/>
        </w:rPr>
        <w:t>信息进行展现，展现的</w:t>
      </w:r>
      <w:r w:rsidR="00F24ED8" w:rsidRPr="0063167C">
        <w:rPr>
          <w:rFonts w:asciiTheme="minorEastAsia" w:eastAsiaTheme="minorEastAsia" w:hAnsiTheme="minorEastAsia" w:hint="eastAsia"/>
          <w:sz w:val="24"/>
          <w:szCs w:val="24"/>
        </w:rPr>
        <w:t>站点</w:t>
      </w:r>
      <w:r w:rsidRPr="0063167C">
        <w:rPr>
          <w:rFonts w:asciiTheme="minorEastAsia" w:eastAsiaTheme="minorEastAsia" w:hAnsiTheme="minorEastAsia"/>
          <w:sz w:val="24"/>
          <w:szCs w:val="24"/>
        </w:rPr>
        <w:t>信息包括：</w:t>
      </w:r>
      <w:r w:rsidR="00F24ED8" w:rsidRPr="0063167C">
        <w:rPr>
          <w:rFonts w:asciiTheme="minorEastAsia" w:eastAsiaTheme="minorEastAsia" w:hAnsiTheme="minorEastAsia" w:hint="eastAsia"/>
          <w:sz w:val="24"/>
          <w:szCs w:val="24"/>
        </w:rPr>
        <w:t>站点</w:t>
      </w:r>
      <w:r w:rsidRPr="0063167C">
        <w:rPr>
          <w:rFonts w:asciiTheme="minorEastAsia" w:eastAsiaTheme="minorEastAsia" w:hAnsiTheme="minorEastAsia"/>
          <w:sz w:val="24"/>
          <w:szCs w:val="24"/>
        </w:rPr>
        <w:t>名称、</w:t>
      </w:r>
      <w:r w:rsidR="00F24ED8" w:rsidRPr="0063167C">
        <w:rPr>
          <w:rFonts w:asciiTheme="minorEastAsia" w:eastAsiaTheme="minorEastAsia" w:hAnsiTheme="minorEastAsia" w:hint="eastAsia"/>
          <w:sz w:val="24"/>
          <w:szCs w:val="24"/>
        </w:rPr>
        <w:t>站点服务</w:t>
      </w:r>
      <w:r w:rsidR="00F24ED8" w:rsidRPr="0063167C">
        <w:rPr>
          <w:rFonts w:asciiTheme="minorEastAsia" w:eastAsiaTheme="minorEastAsia" w:hAnsiTheme="minorEastAsia"/>
          <w:sz w:val="24"/>
          <w:szCs w:val="24"/>
        </w:rPr>
        <w:t>路径</w:t>
      </w:r>
      <w:r w:rsidR="00F24ED8" w:rsidRPr="0063167C">
        <w:rPr>
          <w:rFonts w:asciiTheme="minorEastAsia" w:eastAsiaTheme="minorEastAsia" w:hAnsiTheme="minorEastAsia" w:hint="eastAsia"/>
          <w:sz w:val="24"/>
          <w:szCs w:val="24"/>
        </w:rPr>
        <w:t>、</w:t>
      </w:r>
      <w:r w:rsidR="00800A52">
        <w:rPr>
          <w:rFonts w:asciiTheme="minorEastAsia" w:eastAsiaTheme="minorEastAsia" w:hAnsiTheme="minorEastAsia" w:hint="eastAsia"/>
          <w:sz w:val="24"/>
          <w:szCs w:val="24"/>
        </w:rPr>
        <w:t>共享</w:t>
      </w:r>
      <w:r w:rsidR="00800A52">
        <w:rPr>
          <w:rFonts w:asciiTheme="minorEastAsia" w:eastAsiaTheme="minorEastAsia" w:hAnsiTheme="minorEastAsia"/>
          <w:sz w:val="24"/>
          <w:szCs w:val="24"/>
        </w:rPr>
        <w:t>存储NAS信</w:t>
      </w:r>
      <w:r w:rsidR="00F24ED8" w:rsidRPr="0063167C">
        <w:rPr>
          <w:rFonts w:asciiTheme="minorEastAsia" w:eastAsiaTheme="minorEastAsia" w:hAnsiTheme="minorEastAsia" w:hint="eastAsia"/>
          <w:sz w:val="24"/>
          <w:szCs w:val="24"/>
        </w:rPr>
        <w:t>管理</w:t>
      </w:r>
      <w:r w:rsidR="00F24ED8" w:rsidRPr="0063167C">
        <w:rPr>
          <w:rFonts w:asciiTheme="minorEastAsia" w:eastAsiaTheme="minorEastAsia" w:hAnsiTheme="minorEastAsia"/>
          <w:sz w:val="24"/>
          <w:szCs w:val="24"/>
        </w:rPr>
        <w:t>集群数量、管理物理机数量</w:t>
      </w:r>
      <w:r w:rsidR="00800A52">
        <w:rPr>
          <w:rFonts w:asciiTheme="minorEastAsia" w:eastAsiaTheme="minorEastAsia" w:hAnsiTheme="minorEastAsia" w:hint="eastAsia"/>
          <w:sz w:val="24"/>
          <w:szCs w:val="24"/>
        </w:rPr>
        <w:t>，参考界面</w:t>
      </w:r>
      <w:r w:rsidR="00800A52">
        <w:rPr>
          <w:rFonts w:asciiTheme="minorEastAsia" w:eastAsiaTheme="minorEastAsia" w:hAnsiTheme="minorEastAsia"/>
          <w:sz w:val="24"/>
          <w:szCs w:val="24"/>
        </w:rPr>
        <w:t>原型</w:t>
      </w:r>
      <w:r w:rsidR="0050354D" w:rsidRPr="0063167C">
        <w:rPr>
          <w:rFonts w:asciiTheme="minorEastAsia" w:eastAsiaTheme="minorEastAsia" w:hAnsiTheme="minorEastAsia" w:hint="eastAsia"/>
          <w:sz w:val="24"/>
          <w:szCs w:val="24"/>
        </w:rPr>
        <w:t>。</w:t>
      </w:r>
    </w:p>
    <w:p w:rsidR="00AF003E" w:rsidRDefault="00AF003E" w:rsidP="00AF003E">
      <w:pPr>
        <w:pStyle w:val="ab"/>
        <w:numPr>
          <w:ilvl w:val="0"/>
          <w:numId w:val="31"/>
        </w:numPr>
        <w:spacing w:line="42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站点</w:t>
      </w:r>
      <w:r>
        <w:rPr>
          <w:rFonts w:asciiTheme="minorEastAsia" w:eastAsiaTheme="minorEastAsia" w:hAnsiTheme="minorEastAsia"/>
          <w:sz w:val="24"/>
          <w:szCs w:val="24"/>
        </w:rPr>
        <w:t>资源</w:t>
      </w:r>
      <w:r>
        <w:rPr>
          <w:rFonts w:asciiTheme="minorEastAsia" w:eastAsiaTheme="minorEastAsia" w:hAnsiTheme="minorEastAsia" w:hint="eastAsia"/>
          <w:sz w:val="24"/>
          <w:szCs w:val="24"/>
        </w:rPr>
        <w:t>分配</w:t>
      </w:r>
      <w:r>
        <w:rPr>
          <w:rFonts w:asciiTheme="minorEastAsia" w:eastAsiaTheme="minorEastAsia" w:hAnsiTheme="minorEastAsia"/>
          <w:sz w:val="24"/>
          <w:szCs w:val="24"/>
        </w:rPr>
        <w:t>监控</w:t>
      </w:r>
    </w:p>
    <w:p w:rsidR="00AF003E" w:rsidRPr="0063167C" w:rsidRDefault="00AF003E" w:rsidP="0063167C">
      <w:pPr>
        <w:spacing w:line="42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以</w:t>
      </w:r>
      <w:r>
        <w:rPr>
          <w:rFonts w:asciiTheme="minorEastAsia" w:eastAsiaTheme="minorEastAsia" w:hAnsiTheme="minorEastAsia"/>
          <w:sz w:val="24"/>
          <w:szCs w:val="24"/>
        </w:rPr>
        <w:t>饼图的方式展现一个站点下集群CPU与</w:t>
      </w:r>
      <w:r>
        <w:rPr>
          <w:rFonts w:asciiTheme="minorEastAsia" w:eastAsiaTheme="minorEastAsia" w:hAnsiTheme="minorEastAsia" w:hint="eastAsia"/>
          <w:sz w:val="24"/>
          <w:szCs w:val="24"/>
        </w:rPr>
        <w:t>内存</w:t>
      </w:r>
      <w:r>
        <w:rPr>
          <w:rFonts w:asciiTheme="minorEastAsia" w:eastAsiaTheme="minorEastAsia" w:hAnsiTheme="minorEastAsia"/>
          <w:sz w:val="24"/>
          <w:szCs w:val="24"/>
        </w:rPr>
        <w:t>分配情况</w:t>
      </w:r>
      <w:r>
        <w:rPr>
          <w:rFonts w:asciiTheme="minorEastAsia" w:eastAsiaTheme="minorEastAsia" w:hAnsiTheme="minorEastAsia" w:hint="eastAsia"/>
          <w:sz w:val="24"/>
          <w:szCs w:val="24"/>
        </w:rPr>
        <w:t>。</w:t>
      </w:r>
    </w:p>
    <w:p w:rsidR="00C72EA2" w:rsidRPr="00CB7269" w:rsidRDefault="00C72EA2" w:rsidP="00452D8F">
      <w:pPr>
        <w:pStyle w:val="ab"/>
        <w:keepNext/>
        <w:keepLines/>
        <w:widowControl/>
        <w:numPr>
          <w:ilvl w:val="0"/>
          <w:numId w:val="24"/>
        </w:numPr>
        <w:spacing w:before="240" w:after="64" w:line="319" w:lineRule="auto"/>
        <w:ind w:firstLineChars="0"/>
        <w:jc w:val="left"/>
        <w:outlineLvl w:val="2"/>
        <w:rPr>
          <w:rFonts w:ascii="Calibri Light" w:eastAsia="宋体" w:hAnsi="Calibri Light"/>
          <w:b/>
          <w:bCs/>
          <w:kern w:val="0"/>
          <w:sz w:val="28"/>
          <w:szCs w:val="28"/>
        </w:rPr>
      </w:pPr>
      <w:bookmarkStart w:id="26" w:name="_Toc432757529"/>
      <w:r w:rsidRPr="00CB7269">
        <w:rPr>
          <w:rFonts w:ascii="Calibri Light" w:eastAsia="宋体" w:hAnsi="Calibri Light" w:hint="eastAsia"/>
          <w:b/>
          <w:bCs/>
          <w:kern w:val="0"/>
          <w:sz w:val="28"/>
          <w:szCs w:val="28"/>
        </w:rPr>
        <w:lastRenderedPageBreak/>
        <w:t>集群</w:t>
      </w:r>
      <w:r w:rsidRPr="00CB7269">
        <w:rPr>
          <w:rFonts w:ascii="Calibri Light" w:eastAsia="宋体" w:hAnsi="Calibri Light"/>
          <w:b/>
          <w:bCs/>
          <w:kern w:val="0"/>
          <w:sz w:val="28"/>
          <w:szCs w:val="28"/>
        </w:rPr>
        <w:t>管理</w:t>
      </w:r>
      <w:bookmarkEnd w:id="26"/>
    </w:p>
    <w:p w:rsidR="00CE47C2" w:rsidRDefault="00255ABF" w:rsidP="00CE47C2">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集群管理</w:t>
      </w:r>
      <w:r w:rsidRPr="0063167C">
        <w:rPr>
          <w:rFonts w:asciiTheme="minorEastAsia" w:eastAsiaTheme="minorEastAsia" w:hAnsiTheme="minorEastAsia" w:cs="微软雅黑"/>
          <w:sz w:val="24"/>
          <w:szCs w:val="24"/>
        </w:rPr>
        <w:t>物理机，按照</w:t>
      </w:r>
      <w:r w:rsidRPr="0063167C">
        <w:rPr>
          <w:rFonts w:asciiTheme="minorEastAsia" w:eastAsiaTheme="minorEastAsia" w:hAnsiTheme="minorEastAsia" w:cs="微软雅黑" w:hint="eastAsia"/>
          <w:sz w:val="24"/>
          <w:szCs w:val="24"/>
        </w:rPr>
        <w:t>功能</w:t>
      </w:r>
      <w:r w:rsidRPr="0063167C">
        <w:rPr>
          <w:rFonts w:asciiTheme="minorEastAsia" w:eastAsiaTheme="minorEastAsia" w:hAnsiTheme="minorEastAsia" w:cs="微软雅黑"/>
          <w:sz w:val="24"/>
          <w:szCs w:val="24"/>
        </w:rPr>
        <w:t>可</w:t>
      </w:r>
      <w:r w:rsidRPr="0063167C">
        <w:rPr>
          <w:rFonts w:asciiTheme="minorEastAsia" w:eastAsiaTheme="minorEastAsia" w:hAnsiTheme="minorEastAsia" w:cs="微软雅黑" w:hint="eastAsia"/>
          <w:sz w:val="24"/>
          <w:szCs w:val="24"/>
        </w:rPr>
        <w:t>划分</w:t>
      </w:r>
      <w:r w:rsidRPr="0063167C">
        <w:rPr>
          <w:rFonts w:asciiTheme="minorEastAsia" w:eastAsiaTheme="minorEastAsia" w:hAnsiTheme="minorEastAsia" w:cs="微软雅黑"/>
          <w:sz w:val="24"/>
          <w:szCs w:val="24"/>
        </w:rPr>
        <w:t>为</w:t>
      </w:r>
      <w:r w:rsidRPr="0063167C">
        <w:rPr>
          <w:rFonts w:asciiTheme="minorEastAsia" w:eastAsiaTheme="minorEastAsia" w:hAnsiTheme="minorEastAsia" w:cs="微软雅黑" w:hint="eastAsia"/>
          <w:sz w:val="24"/>
          <w:szCs w:val="24"/>
        </w:rPr>
        <w:t>代理（Proxy</w:t>
      </w:r>
      <w:r w:rsidRPr="0063167C">
        <w:rPr>
          <w:rFonts w:asciiTheme="minorEastAsia" w:eastAsiaTheme="minorEastAsia" w:hAnsiTheme="minorEastAsia" w:cs="微软雅黑"/>
          <w:sz w:val="24"/>
          <w:szCs w:val="24"/>
        </w:rPr>
        <w:t>）</w:t>
      </w:r>
      <w:r w:rsidRPr="0063167C">
        <w:rPr>
          <w:rFonts w:asciiTheme="minorEastAsia" w:eastAsiaTheme="minorEastAsia" w:hAnsiTheme="minorEastAsia" w:cs="微软雅黑" w:hint="eastAsia"/>
          <w:sz w:val="24"/>
          <w:szCs w:val="24"/>
        </w:rPr>
        <w:t>集群和</w:t>
      </w:r>
      <w:r w:rsidRPr="0063167C">
        <w:rPr>
          <w:rFonts w:asciiTheme="minorEastAsia" w:eastAsiaTheme="minorEastAsia" w:hAnsiTheme="minorEastAsia" w:cs="微软雅黑"/>
          <w:sz w:val="24"/>
          <w:szCs w:val="24"/>
        </w:rPr>
        <w:t>数据（</w:t>
      </w:r>
      <w:r w:rsidRPr="0063167C">
        <w:rPr>
          <w:rFonts w:asciiTheme="minorEastAsia" w:eastAsiaTheme="minorEastAsia" w:hAnsiTheme="minorEastAsia" w:cs="微软雅黑" w:hint="eastAsia"/>
          <w:sz w:val="24"/>
          <w:szCs w:val="24"/>
        </w:rPr>
        <w:t>Data</w:t>
      </w:r>
      <w:r w:rsidRPr="0063167C">
        <w:rPr>
          <w:rFonts w:asciiTheme="minorEastAsia" w:eastAsiaTheme="minorEastAsia" w:hAnsiTheme="minorEastAsia" w:cs="微软雅黑"/>
          <w:sz w:val="24"/>
          <w:szCs w:val="24"/>
        </w:rPr>
        <w:t>）</w:t>
      </w:r>
      <w:r w:rsidRPr="0063167C">
        <w:rPr>
          <w:rFonts w:asciiTheme="minorEastAsia" w:eastAsiaTheme="minorEastAsia" w:hAnsiTheme="minorEastAsia" w:cs="微软雅黑" w:hint="eastAsia"/>
          <w:sz w:val="24"/>
          <w:szCs w:val="24"/>
        </w:rPr>
        <w:t>集群</w:t>
      </w:r>
      <w:r w:rsidRPr="0063167C">
        <w:rPr>
          <w:rFonts w:asciiTheme="minorEastAsia" w:eastAsiaTheme="minorEastAsia" w:hAnsiTheme="minorEastAsia" w:cs="微软雅黑"/>
          <w:sz w:val="24"/>
          <w:szCs w:val="24"/>
        </w:rPr>
        <w:t>，其中数据集群</w:t>
      </w:r>
      <w:r w:rsidRPr="0063167C">
        <w:rPr>
          <w:rFonts w:asciiTheme="minorEastAsia" w:eastAsiaTheme="minorEastAsia" w:hAnsiTheme="minorEastAsia" w:cs="微软雅黑" w:hint="eastAsia"/>
          <w:sz w:val="24"/>
          <w:szCs w:val="24"/>
        </w:rPr>
        <w:t>由</w:t>
      </w:r>
      <w:r w:rsidRPr="0063167C">
        <w:rPr>
          <w:rFonts w:asciiTheme="minorEastAsia" w:eastAsiaTheme="minorEastAsia" w:hAnsiTheme="minorEastAsia" w:cs="微软雅黑"/>
          <w:sz w:val="24"/>
          <w:szCs w:val="24"/>
        </w:rPr>
        <w:t>可以根据挂载的</w:t>
      </w:r>
      <w:r w:rsidR="00D72145">
        <w:rPr>
          <w:rFonts w:asciiTheme="minorEastAsia" w:eastAsiaTheme="minorEastAsia" w:hAnsiTheme="minorEastAsia" w:cs="微软雅黑"/>
          <w:sz w:val="24"/>
          <w:szCs w:val="24"/>
        </w:rPr>
        <w:t>存储系统</w:t>
      </w:r>
      <w:r w:rsidRPr="0063167C">
        <w:rPr>
          <w:rFonts w:asciiTheme="minorEastAsia" w:eastAsiaTheme="minorEastAsia" w:hAnsiTheme="minorEastAsia" w:cs="微软雅黑"/>
          <w:sz w:val="24"/>
          <w:szCs w:val="24"/>
        </w:rPr>
        <w:t>分为</w:t>
      </w:r>
      <w:r w:rsidR="0085598E">
        <w:rPr>
          <w:rFonts w:asciiTheme="minorEastAsia" w:eastAsiaTheme="minorEastAsia" w:hAnsiTheme="minorEastAsia" w:cs="微软雅黑" w:hint="eastAsia"/>
          <w:sz w:val="24"/>
          <w:szCs w:val="24"/>
        </w:rPr>
        <w:t>非联机</w:t>
      </w:r>
      <w:r w:rsidRPr="0063167C">
        <w:rPr>
          <w:rFonts w:asciiTheme="minorEastAsia" w:eastAsiaTheme="minorEastAsia" w:hAnsiTheme="minorEastAsia" w:cs="微软雅黑"/>
          <w:sz w:val="24"/>
          <w:szCs w:val="24"/>
        </w:rPr>
        <w:t>（</w:t>
      </w:r>
      <w:r w:rsidRPr="0063167C">
        <w:rPr>
          <w:rFonts w:asciiTheme="minorEastAsia" w:eastAsiaTheme="minorEastAsia" w:hAnsiTheme="minorEastAsia" w:cs="微软雅黑" w:hint="eastAsia"/>
          <w:sz w:val="24"/>
          <w:szCs w:val="24"/>
        </w:rPr>
        <w:t>Local</w:t>
      </w:r>
      <w:r w:rsidRPr="0063167C">
        <w:rPr>
          <w:rFonts w:asciiTheme="minorEastAsia" w:eastAsiaTheme="minorEastAsia" w:hAnsiTheme="minorEastAsia" w:cs="微软雅黑"/>
          <w:sz w:val="24"/>
          <w:szCs w:val="24"/>
        </w:rPr>
        <w:t xml:space="preserve"> Disk）</w:t>
      </w:r>
      <w:r w:rsidRPr="0063167C">
        <w:rPr>
          <w:rFonts w:asciiTheme="minorEastAsia" w:eastAsiaTheme="minorEastAsia" w:hAnsiTheme="minorEastAsia" w:cs="微软雅黑" w:hint="eastAsia"/>
          <w:sz w:val="24"/>
          <w:szCs w:val="24"/>
        </w:rPr>
        <w:t>数据集群</w:t>
      </w:r>
      <w:r w:rsidRPr="0063167C">
        <w:rPr>
          <w:rFonts w:asciiTheme="minorEastAsia" w:eastAsiaTheme="minorEastAsia" w:hAnsiTheme="minorEastAsia" w:cs="微软雅黑"/>
          <w:sz w:val="24"/>
          <w:szCs w:val="24"/>
        </w:rPr>
        <w:t>和</w:t>
      </w:r>
      <w:r w:rsidR="0085598E">
        <w:rPr>
          <w:rFonts w:asciiTheme="minorEastAsia" w:eastAsiaTheme="minorEastAsia" w:hAnsiTheme="minorEastAsia" w:cs="微软雅黑" w:hint="eastAsia"/>
          <w:sz w:val="24"/>
          <w:szCs w:val="24"/>
        </w:rPr>
        <w:t>联机</w:t>
      </w:r>
      <w:r w:rsidRPr="0063167C">
        <w:rPr>
          <w:rFonts w:asciiTheme="minorEastAsia" w:eastAsiaTheme="minorEastAsia" w:hAnsiTheme="minorEastAsia" w:cs="微软雅黑" w:hint="eastAsia"/>
          <w:sz w:val="24"/>
          <w:szCs w:val="24"/>
        </w:rPr>
        <w:t>（SAN存储</w:t>
      </w:r>
      <w:r w:rsidRPr="0063167C">
        <w:rPr>
          <w:rFonts w:asciiTheme="minorEastAsia" w:eastAsiaTheme="minorEastAsia" w:hAnsiTheme="minorEastAsia" w:cs="微软雅黑"/>
          <w:sz w:val="24"/>
          <w:szCs w:val="24"/>
        </w:rPr>
        <w:t>）</w:t>
      </w:r>
      <w:r w:rsidRPr="0063167C">
        <w:rPr>
          <w:rFonts w:asciiTheme="minorEastAsia" w:eastAsiaTheme="minorEastAsia" w:hAnsiTheme="minorEastAsia" w:cs="微软雅黑" w:hint="eastAsia"/>
          <w:sz w:val="24"/>
          <w:szCs w:val="24"/>
        </w:rPr>
        <w:t>数据</w:t>
      </w:r>
      <w:r w:rsidR="00A63C67">
        <w:rPr>
          <w:rFonts w:asciiTheme="minorEastAsia" w:eastAsiaTheme="minorEastAsia" w:hAnsiTheme="minorEastAsia" w:cs="微软雅黑"/>
          <w:sz w:val="24"/>
          <w:szCs w:val="24"/>
        </w:rPr>
        <w:t>集群</w:t>
      </w:r>
      <w:r w:rsidR="0067364D" w:rsidRPr="0063167C">
        <w:rPr>
          <w:rFonts w:asciiTheme="minorEastAsia" w:eastAsiaTheme="minorEastAsia" w:hAnsiTheme="minorEastAsia" w:cs="微软雅黑"/>
          <w:sz w:val="24"/>
          <w:szCs w:val="24"/>
        </w:rPr>
        <w:t>。</w:t>
      </w:r>
      <w:r w:rsidR="00B04F84">
        <w:rPr>
          <w:rFonts w:asciiTheme="minorEastAsia" w:eastAsiaTheme="minorEastAsia" w:hAnsiTheme="minorEastAsia" w:cs="微软雅黑" w:hint="eastAsia"/>
          <w:sz w:val="24"/>
          <w:szCs w:val="24"/>
        </w:rPr>
        <w:t>集群</w:t>
      </w:r>
      <w:r w:rsidR="00B04F84">
        <w:rPr>
          <w:rFonts w:asciiTheme="minorEastAsia" w:eastAsiaTheme="minorEastAsia" w:hAnsiTheme="minorEastAsia" w:cs="微软雅黑"/>
          <w:sz w:val="24"/>
          <w:szCs w:val="24"/>
        </w:rPr>
        <w:t>管理的界面原型如下：</w:t>
      </w:r>
    </w:p>
    <w:p w:rsidR="00B04F84" w:rsidRPr="00CE47C2" w:rsidRDefault="00B04F84" w:rsidP="00B04F8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8606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60675"/>
                    </a:xfrm>
                    <a:prstGeom prst="rect">
                      <a:avLst/>
                    </a:prstGeom>
                  </pic:spPr>
                </pic:pic>
              </a:graphicData>
            </a:graphic>
          </wp:inline>
        </w:drawing>
      </w:r>
    </w:p>
    <w:p w:rsidR="00834F16" w:rsidRPr="004E548D" w:rsidRDefault="00834F16" w:rsidP="006B4678">
      <w:pPr>
        <w:pStyle w:val="ab"/>
        <w:numPr>
          <w:ilvl w:val="0"/>
          <w:numId w:val="31"/>
        </w:numPr>
        <w:ind w:firstLineChars="0"/>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集群</w:t>
      </w:r>
      <w:r w:rsidRPr="004E548D">
        <w:rPr>
          <w:rFonts w:asciiTheme="minorEastAsia" w:eastAsiaTheme="minorEastAsia" w:hAnsiTheme="minorEastAsia"/>
          <w:b/>
          <w:sz w:val="24"/>
          <w:szCs w:val="24"/>
        </w:rPr>
        <w:t>入</w:t>
      </w:r>
      <w:r w:rsidRPr="004E548D">
        <w:rPr>
          <w:rFonts w:asciiTheme="minorEastAsia" w:eastAsiaTheme="minorEastAsia" w:hAnsiTheme="minorEastAsia" w:cs="微软雅黑" w:hint="eastAsia"/>
          <w:b/>
          <w:sz w:val="24"/>
          <w:szCs w:val="24"/>
        </w:rPr>
        <w:t>库</w:t>
      </w:r>
    </w:p>
    <w:p w:rsidR="00D57097" w:rsidRDefault="00247280" w:rsidP="00563D7E">
      <w:pPr>
        <w:spacing w:line="420" w:lineRule="auto"/>
        <w:ind w:firstLine="420"/>
        <w:rPr>
          <w:rFonts w:asciiTheme="minorEastAsia" w:eastAsiaTheme="minorEastAsia" w:hAnsiTheme="minorEastAsia" w:cs="微软雅黑"/>
          <w:sz w:val="24"/>
          <w:szCs w:val="24"/>
        </w:rPr>
      </w:pPr>
      <w:r w:rsidRPr="00563D7E">
        <w:rPr>
          <w:rFonts w:asciiTheme="minorEastAsia" w:eastAsiaTheme="minorEastAsia" w:hAnsiTheme="minorEastAsia" w:cs="微软雅黑" w:hint="eastAsia"/>
          <w:sz w:val="24"/>
          <w:szCs w:val="24"/>
        </w:rPr>
        <w:t>管理员</w:t>
      </w:r>
      <w:r w:rsidRPr="00563D7E">
        <w:rPr>
          <w:rFonts w:asciiTheme="minorEastAsia" w:eastAsiaTheme="minorEastAsia" w:hAnsiTheme="minorEastAsia" w:cs="微软雅黑"/>
          <w:sz w:val="24"/>
          <w:szCs w:val="24"/>
        </w:rPr>
        <w:t>创建集群，登记信息包括</w:t>
      </w:r>
      <w:r w:rsidR="003D5309" w:rsidRPr="00563D7E">
        <w:rPr>
          <w:rFonts w:asciiTheme="minorEastAsia" w:eastAsiaTheme="minorEastAsia" w:hAnsiTheme="minorEastAsia" w:cs="微软雅黑" w:hint="eastAsia"/>
          <w:sz w:val="24"/>
          <w:szCs w:val="24"/>
        </w:rPr>
        <w:t>集群</w:t>
      </w:r>
      <w:r w:rsidR="003D5309" w:rsidRPr="00563D7E">
        <w:rPr>
          <w:rFonts w:asciiTheme="minorEastAsia" w:eastAsiaTheme="minorEastAsia" w:hAnsiTheme="minorEastAsia" w:cs="微软雅黑"/>
          <w:sz w:val="24"/>
          <w:szCs w:val="24"/>
        </w:rPr>
        <w:t>名称</w:t>
      </w:r>
      <w:r w:rsidR="00316516" w:rsidRPr="00563D7E">
        <w:rPr>
          <w:rFonts w:asciiTheme="minorEastAsia" w:eastAsiaTheme="minorEastAsia" w:hAnsiTheme="minorEastAsia" w:cs="微软雅黑" w:hint="eastAsia"/>
          <w:sz w:val="24"/>
          <w:szCs w:val="24"/>
        </w:rPr>
        <w:t>、</w:t>
      </w:r>
      <w:r w:rsidR="00316516" w:rsidRPr="00563D7E">
        <w:rPr>
          <w:rFonts w:asciiTheme="minorEastAsia" w:eastAsiaTheme="minorEastAsia" w:hAnsiTheme="minorEastAsia" w:cs="微软雅黑"/>
          <w:sz w:val="24"/>
          <w:szCs w:val="24"/>
        </w:rPr>
        <w:t>所属站点</w:t>
      </w:r>
      <w:r w:rsidR="003D5309" w:rsidRPr="00563D7E">
        <w:rPr>
          <w:rFonts w:asciiTheme="minorEastAsia" w:eastAsiaTheme="minorEastAsia" w:hAnsiTheme="minorEastAsia" w:cs="微软雅黑"/>
          <w:sz w:val="24"/>
          <w:szCs w:val="24"/>
        </w:rPr>
        <w:t>、</w:t>
      </w:r>
      <w:r w:rsidR="005678E3">
        <w:rPr>
          <w:rFonts w:asciiTheme="minorEastAsia" w:eastAsiaTheme="minorEastAsia" w:hAnsiTheme="minorEastAsia" w:cs="微软雅黑" w:hint="eastAsia"/>
          <w:sz w:val="24"/>
          <w:szCs w:val="24"/>
        </w:rPr>
        <w:t>业务</w:t>
      </w:r>
      <w:r w:rsidR="005678E3">
        <w:rPr>
          <w:rFonts w:asciiTheme="minorEastAsia" w:eastAsiaTheme="minorEastAsia" w:hAnsiTheme="minorEastAsia" w:cs="微软雅黑"/>
          <w:sz w:val="24"/>
          <w:szCs w:val="24"/>
        </w:rPr>
        <w:t>类型（</w:t>
      </w:r>
      <w:r w:rsidR="005678E3">
        <w:rPr>
          <w:rFonts w:asciiTheme="minorEastAsia" w:eastAsiaTheme="minorEastAsia" w:hAnsiTheme="minorEastAsia" w:cs="微软雅黑" w:hint="eastAsia"/>
          <w:sz w:val="24"/>
          <w:szCs w:val="24"/>
        </w:rPr>
        <w:t>代理</w:t>
      </w:r>
      <w:r w:rsidR="005678E3">
        <w:rPr>
          <w:rFonts w:asciiTheme="minorEastAsia" w:eastAsiaTheme="minorEastAsia" w:hAnsiTheme="minorEastAsia" w:cs="微软雅黑"/>
          <w:sz w:val="24"/>
          <w:szCs w:val="24"/>
        </w:rPr>
        <w:t>集群</w:t>
      </w:r>
      <w:r w:rsidR="005678E3">
        <w:rPr>
          <w:rFonts w:asciiTheme="minorEastAsia" w:eastAsiaTheme="minorEastAsia" w:hAnsiTheme="minorEastAsia" w:cs="微软雅黑" w:hint="eastAsia"/>
          <w:sz w:val="24"/>
          <w:szCs w:val="24"/>
        </w:rPr>
        <w:t>/数据</w:t>
      </w:r>
      <w:r w:rsidR="005678E3">
        <w:rPr>
          <w:rFonts w:asciiTheme="minorEastAsia" w:eastAsiaTheme="minorEastAsia" w:hAnsiTheme="minorEastAsia" w:cs="微软雅黑"/>
          <w:sz w:val="24"/>
          <w:szCs w:val="24"/>
        </w:rPr>
        <w:t>集群）</w:t>
      </w:r>
      <w:r w:rsidR="00A02869" w:rsidRPr="00563D7E">
        <w:rPr>
          <w:rFonts w:asciiTheme="minorEastAsia" w:eastAsiaTheme="minorEastAsia" w:hAnsiTheme="minorEastAsia" w:cs="微软雅黑" w:hint="eastAsia"/>
          <w:sz w:val="24"/>
          <w:szCs w:val="24"/>
        </w:rPr>
        <w:t>、</w:t>
      </w:r>
      <w:r w:rsidR="005678E3">
        <w:rPr>
          <w:rFonts w:asciiTheme="minorEastAsia" w:eastAsiaTheme="minorEastAsia" w:hAnsiTheme="minorEastAsia" w:cs="微软雅黑" w:hint="eastAsia"/>
          <w:sz w:val="24"/>
          <w:szCs w:val="24"/>
        </w:rPr>
        <w:t>联机</w:t>
      </w:r>
      <w:r w:rsidR="005678E3">
        <w:rPr>
          <w:rFonts w:asciiTheme="minorEastAsia" w:eastAsiaTheme="minorEastAsia" w:hAnsiTheme="minorEastAsia" w:cs="微软雅黑"/>
          <w:sz w:val="24"/>
          <w:szCs w:val="24"/>
        </w:rPr>
        <w:t>类型（</w:t>
      </w:r>
      <w:r w:rsidR="005678E3">
        <w:rPr>
          <w:rFonts w:asciiTheme="minorEastAsia" w:eastAsiaTheme="minorEastAsia" w:hAnsiTheme="minorEastAsia" w:cs="微软雅黑" w:hint="eastAsia"/>
          <w:sz w:val="24"/>
          <w:szCs w:val="24"/>
        </w:rPr>
        <w:t>联机/非联机</w:t>
      </w:r>
      <w:r w:rsidR="005678E3">
        <w:rPr>
          <w:rFonts w:asciiTheme="minorEastAsia" w:eastAsiaTheme="minorEastAsia" w:hAnsiTheme="minorEastAsia" w:cs="微软雅黑"/>
          <w:sz w:val="24"/>
          <w:szCs w:val="24"/>
        </w:rPr>
        <w:t>，</w:t>
      </w:r>
      <w:r w:rsidR="005678E3">
        <w:rPr>
          <w:rFonts w:asciiTheme="minorEastAsia" w:eastAsiaTheme="minorEastAsia" w:hAnsiTheme="minorEastAsia" w:cs="微软雅黑" w:hint="eastAsia"/>
          <w:sz w:val="24"/>
          <w:szCs w:val="24"/>
        </w:rPr>
        <w:t>业务</w:t>
      </w:r>
      <w:r w:rsidR="005678E3">
        <w:rPr>
          <w:rFonts w:asciiTheme="minorEastAsia" w:eastAsiaTheme="minorEastAsia" w:hAnsiTheme="minorEastAsia" w:cs="微软雅黑"/>
          <w:sz w:val="24"/>
          <w:szCs w:val="24"/>
        </w:rPr>
        <w:t>类型属于数据集群是有该项）</w:t>
      </w:r>
      <w:r w:rsidR="005678E3">
        <w:rPr>
          <w:rFonts w:asciiTheme="minorEastAsia" w:eastAsiaTheme="minorEastAsia" w:hAnsiTheme="minorEastAsia" w:cs="微软雅黑" w:hint="eastAsia"/>
          <w:sz w:val="24"/>
          <w:szCs w:val="24"/>
        </w:rPr>
        <w:t>、</w:t>
      </w:r>
      <w:r w:rsidR="00930C93">
        <w:rPr>
          <w:rFonts w:asciiTheme="minorEastAsia" w:eastAsiaTheme="minorEastAsia" w:hAnsiTheme="minorEastAsia" w:cs="微软雅黑" w:hint="eastAsia"/>
          <w:sz w:val="24"/>
          <w:szCs w:val="24"/>
        </w:rPr>
        <w:t>管理</w:t>
      </w:r>
      <w:r w:rsidR="00930C93">
        <w:rPr>
          <w:rFonts w:asciiTheme="minorEastAsia" w:eastAsiaTheme="minorEastAsia" w:hAnsiTheme="minorEastAsia" w:cs="微软雅黑"/>
          <w:sz w:val="24"/>
          <w:szCs w:val="24"/>
        </w:rPr>
        <w:t>物理机数量上限、</w:t>
      </w:r>
      <w:r w:rsidR="002567AD">
        <w:rPr>
          <w:rFonts w:asciiTheme="minorEastAsia" w:eastAsiaTheme="minorEastAsia" w:hAnsiTheme="minorEastAsia" w:cs="微软雅黑" w:hint="eastAsia"/>
          <w:sz w:val="24"/>
          <w:szCs w:val="24"/>
        </w:rPr>
        <w:t>集群</w:t>
      </w:r>
      <w:r w:rsidR="00AF09FB">
        <w:rPr>
          <w:rFonts w:asciiTheme="minorEastAsia" w:eastAsiaTheme="minorEastAsia" w:hAnsiTheme="minorEastAsia" w:cs="微软雅黑"/>
          <w:sz w:val="24"/>
          <w:szCs w:val="24"/>
        </w:rPr>
        <w:t>物理</w:t>
      </w:r>
      <w:r w:rsidR="002567AD">
        <w:rPr>
          <w:rFonts w:asciiTheme="minorEastAsia" w:eastAsiaTheme="minorEastAsia" w:hAnsiTheme="minorEastAsia" w:cs="微软雅黑"/>
          <w:sz w:val="24"/>
          <w:szCs w:val="24"/>
        </w:rPr>
        <w:t>机资源使用</w:t>
      </w:r>
      <w:r w:rsidR="002567AD">
        <w:rPr>
          <w:rFonts w:asciiTheme="minorEastAsia" w:eastAsiaTheme="minorEastAsia" w:hAnsiTheme="minorEastAsia" w:cs="微软雅黑" w:hint="eastAsia"/>
          <w:sz w:val="24"/>
          <w:szCs w:val="24"/>
        </w:rPr>
        <w:t>上限、</w:t>
      </w:r>
      <w:r w:rsidR="00A02869" w:rsidRPr="00563D7E">
        <w:rPr>
          <w:rFonts w:asciiTheme="minorEastAsia" w:eastAsiaTheme="minorEastAsia" w:hAnsiTheme="minorEastAsia" w:cs="微软雅黑" w:hint="eastAsia"/>
          <w:sz w:val="24"/>
          <w:szCs w:val="24"/>
        </w:rPr>
        <w:t>连接存储</w:t>
      </w:r>
      <w:r w:rsidR="00A02869" w:rsidRPr="00563D7E">
        <w:rPr>
          <w:rFonts w:asciiTheme="minorEastAsia" w:eastAsiaTheme="minorEastAsia" w:hAnsiTheme="minorEastAsia" w:cs="微软雅黑"/>
          <w:sz w:val="24"/>
          <w:szCs w:val="24"/>
        </w:rPr>
        <w:t>系统（</w:t>
      </w:r>
      <w:r w:rsidR="00A02869" w:rsidRPr="00563D7E">
        <w:rPr>
          <w:rFonts w:asciiTheme="minorEastAsia" w:eastAsiaTheme="minorEastAsia" w:hAnsiTheme="minorEastAsia" w:cs="微软雅黑" w:hint="eastAsia"/>
          <w:sz w:val="24"/>
          <w:szCs w:val="24"/>
        </w:rPr>
        <w:t>SS</w:t>
      </w:r>
      <w:r w:rsidR="00A02869" w:rsidRPr="00563D7E">
        <w:rPr>
          <w:rFonts w:asciiTheme="minorEastAsia" w:eastAsiaTheme="minorEastAsia" w:hAnsiTheme="minorEastAsia" w:cs="微软雅黑"/>
          <w:sz w:val="24"/>
          <w:szCs w:val="24"/>
        </w:rPr>
        <w:t>）</w:t>
      </w:r>
      <w:r w:rsidR="005C4D19" w:rsidRPr="00563D7E">
        <w:rPr>
          <w:rFonts w:asciiTheme="minorEastAsia" w:eastAsiaTheme="minorEastAsia" w:hAnsiTheme="minorEastAsia" w:cs="微软雅黑"/>
          <w:sz w:val="24"/>
          <w:szCs w:val="24"/>
        </w:rPr>
        <w:t>（</w:t>
      </w:r>
      <w:r w:rsidR="005678E3">
        <w:rPr>
          <w:rFonts w:asciiTheme="minorEastAsia" w:eastAsiaTheme="minorEastAsia" w:hAnsiTheme="minorEastAsia" w:cs="微软雅黑" w:hint="eastAsia"/>
          <w:sz w:val="24"/>
          <w:szCs w:val="24"/>
        </w:rPr>
        <w:t>只有是</w:t>
      </w:r>
      <w:r w:rsidR="005678E3">
        <w:rPr>
          <w:rFonts w:asciiTheme="minorEastAsia" w:eastAsiaTheme="minorEastAsia" w:hAnsiTheme="minorEastAsia" w:cs="微软雅黑"/>
          <w:sz w:val="24"/>
          <w:szCs w:val="24"/>
        </w:rPr>
        <w:t>数据</w:t>
      </w:r>
      <w:r w:rsidR="005678E3">
        <w:rPr>
          <w:rFonts w:asciiTheme="minorEastAsia" w:eastAsiaTheme="minorEastAsia" w:hAnsiTheme="minorEastAsia" w:cs="微软雅黑" w:hint="eastAsia"/>
          <w:sz w:val="24"/>
          <w:szCs w:val="24"/>
        </w:rPr>
        <w:t>集群</w:t>
      </w:r>
      <w:r w:rsidR="005678E3">
        <w:rPr>
          <w:rFonts w:asciiTheme="minorEastAsia" w:eastAsiaTheme="minorEastAsia" w:hAnsiTheme="minorEastAsia" w:cs="微软雅黑"/>
          <w:sz w:val="24"/>
          <w:szCs w:val="24"/>
        </w:rPr>
        <w:t>，并且为联机类的才有此项</w:t>
      </w:r>
      <w:r w:rsidR="005C4D19" w:rsidRPr="00563D7E">
        <w:rPr>
          <w:rFonts w:asciiTheme="minorEastAsia" w:eastAsiaTheme="minorEastAsia" w:hAnsiTheme="minorEastAsia" w:cs="微软雅黑"/>
          <w:sz w:val="24"/>
          <w:szCs w:val="24"/>
        </w:rPr>
        <w:t>）</w:t>
      </w:r>
      <w:r w:rsidR="00D57097" w:rsidRPr="00563D7E">
        <w:rPr>
          <w:rFonts w:asciiTheme="minorEastAsia" w:eastAsiaTheme="minorEastAsia" w:hAnsiTheme="minorEastAsia" w:cs="微软雅黑" w:hint="eastAsia"/>
          <w:sz w:val="24"/>
          <w:szCs w:val="24"/>
        </w:rPr>
        <w:t>。</w:t>
      </w:r>
      <w:r w:rsidR="00493CB3" w:rsidRPr="00563D7E">
        <w:rPr>
          <w:rFonts w:asciiTheme="minorEastAsia" w:eastAsiaTheme="minorEastAsia" w:hAnsiTheme="minorEastAsia" w:cs="微软雅黑" w:hint="eastAsia"/>
          <w:sz w:val="24"/>
          <w:szCs w:val="24"/>
        </w:rPr>
        <w:t>可以</w:t>
      </w:r>
      <w:r w:rsidR="00493CB3" w:rsidRPr="00563D7E">
        <w:rPr>
          <w:rFonts w:asciiTheme="minorEastAsia" w:eastAsiaTheme="minorEastAsia" w:hAnsiTheme="minorEastAsia" w:cs="微软雅黑"/>
          <w:sz w:val="24"/>
          <w:szCs w:val="24"/>
        </w:rPr>
        <w:t>对集群得到配置信息进行改、查。</w:t>
      </w:r>
    </w:p>
    <w:p w:rsidR="00CE47C2" w:rsidRDefault="00D248FE" w:rsidP="00CE47C2">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4201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20110"/>
                    </a:xfrm>
                    <a:prstGeom prst="rect">
                      <a:avLst/>
                    </a:prstGeom>
                  </pic:spPr>
                </pic:pic>
              </a:graphicData>
            </a:graphic>
          </wp:inline>
        </w:drawing>
      </w:r>
    </w:p>
    <w:p w:rsidR="00CE47C2" w:rsidRDefault="00CE47C2" w:rsidP="00CE47C2">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集群入库</w:t>
      </w:r>
      <w:r>
        <w:rPr>
          <w:rFonts w:asciiTheme="minorEastAsia" w:eastAsiaTheme="minorEastAsia" w:hAnsiTheme="minorEastAsia" w:cs="微软雅黑"/>
          <w:sz w:val="24"/>
          <w:szCs w:val="24"/>
        </w:rPr>
        <w:t>时序图</w:t>
      </w:r>
    </w:p>
    <w:p w:rsidR="00D37371" w:rsidRDefault="00D37371" w:rsidP="00CE47C2">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3844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84425"/>
                    </a:xfrm>
                    <a:prstGeom prst="rect">
                      <a:avLst/>
                    </a:prstGeom>
                  </pic:spPr>
                </pic:pic>
              </a:graphicData>
            </a:graphic>
          </wp:inline>
        </w:drawing>
      </w:r>
    </w:p>
    <w:p w:rsidR="00D37371" w:rsidRDefault="00D37371" w:rsidP="00CE47C2">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集群入库</w:t>
      </w:r>
      <w:r>
        <w:rPr>
          <w:rFonts w:asciiTheme="minorEastAsia" w:eastAsiaTheme="minorEastAsia" w:hAnsiTheme="minorEastAsia" w:cs="微软雅黑"/>
          <w:sz w:val="24"/>
          <w:szCs w:val="24"/>
        </w:rPr>
        <w:t>操作界面原型</w:t>
      </w:r>
    </w:p>
    <w:p w:rsidR="00CA76D5" w:rsidRPr="00144E78" w:rsidRDefault="002D0FB8" w:rsidP="00144E78">
      <w:pPr>
        <w:pStyle w:val="ab"/>
        <w:numPr>
          <w:ilvl w:val="0"/>
          <w:numId w:val="31"/>
        </w:numPr>
        <w:ind w:firstLineChars="0"/>
        <w:rPr>
          <w:rFonts w:asciiTheme="minorEastAsia" w:eastAsiaTheme="minorEastAsia" w:hAnsiTheme="minorEastAsia"/>
          <w:b/>
          <w:sz w:val="24"/>
          <w:szCs w:val="24"/>
        </w:rPr>
      </w:pPr>
      <w:r w:rsidRPr="00144E78">
        <w:rPr>
          <w:rFonts w:asciiTheme="minorEastAsia" w:eastAsiaTheme="minorEastAsia" w:hAnsiTheme="minorEastAsia" w:hint="eastAsia"/>
          <w:b/>
          <w:sz w:val="24"/>
          <w:szCs w:val="24"/>
        </w:rPr>
        <w:t>集群</w:t>
      </w:r>
      <w:r w:rsidRPr="00144E78">
        <w:rPr>
          <w:rFonts w:asciiTheme="minorEastAsia" w:eastAsiaTheme="minorEastAsia" w:hAnsiTheme="minorEastAsia"/>
          <w:b/>
          <w:sz w:val="24"/>
          <w:szCs w:val="24"/>
        </w:rPr>
        <w:t>停用</w:t>
      </w:r>
    </w:p>
    <w:p w:rsidR="002D0FB8" w:rsidRDefault="002D0FB8" w:rsidP="00563D7E">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管理员</w:t>
      </w:r>
      <w:r>
        <w:rPr>
          <w:rFonts w:asciiTheme="minorEastAsia" w:eastAsiaTheme="minorEastAsia" w:hAnsiTheme="minorEastAsia" w:cs="微软雅黑"/>
          <w:sz w:val="24"/>
          <w:szCs w:val="24"/>
        </w:rPr>
        <w:t>可以对启用的集群进行停用，</w:t>
      </w:r>
      <w:r>
        <w:rPr>
          <w:rFonts w:asciiTheme="minorEastAsia" w:eastAsiaTheme="minorEastAsia" w:hAnsiTheme="minorEastAsia" w:cs="微软雅黑" w:hint="eastAsia"/>
          <w:sz w:val="24"/>
          <w:szCs w:val="24"/>
        </w:rPr>
        <w:t>停用后</w:t>
      </w:r>
      <w:r>
        <w:rPr>
          <w:rFonts w:asciiTheme="minorEastAsia" w:eastAsiaTheme="minorEastAsia" w:hAnsiTheme="minorEastAsia" w:cs="微软雅黑"/>
          <w:sz w:val="24"/>
          <w:szCs w:val="24"/>
        </w:rPr>
        <w:t>，集群中</w:t>
      </w:r>
      <w:r>
        <w:rPr>
          <w:rFonts w:asciiTheme="minorEastAsia" w:eastAsiaTheme="minorEastAsia" w:hAnsiTheme="minorEastAsia" w:cs="微软雅黑" w:hint="eastAsia"/>
          <w:sz w:val="24"/>
          <w:szCs w:val="24"/>
        </w:rPr>
        <w:t>资源</w:t>
      </w:r>
      <w:r>
        <w:rPr>
          <w:rFonts w:asciiTheme="minorEastAsia" w:eastAsiaTheme="minorEastAsia" w:hAnsiTheme="minorEastAsia" w:cs="微软雅黑"/>
          <w:sz w:val="24"/>
          <w:szCs w:val="24"/>
        </w:rPr>
        <w:t>不允许被</w:t>
      </w:r>
      <w:r w:rsidR="00AC4EE6">
        <w:rPr>
          <w:rFonts w:asciiTheme="minorEastAsia" w:eastAsiaTheme="minorEastAsia" w:hAnsiTheme="minorEastAsia" w:cs="微软雅黑" w:hint="eastAsia"/>
          <w:sz w:val="24"/>
          <w:szCs w:val="24"/>
        </w:rPr>
        <w:t>分配</w:t>
      </w:r>
      <w:r>
        <w:rPr>
          <w:rFonts w:asciiTheme="minorEastAsia" w:eastAsiaTheme="minorEastAsia" w:hAnsiTheme="minorEastAsia" w:cs="微软雅黑" w:hint="eastAsia"/>
          <w:sz w:val="24"/>
          <w:szCs w:val="24"/>
        </w:rPr>
        <w:t>使用</w:t>
      </w:r>
      <w:r>
        <w:rPr>
          <w:rFonts w:asciiTheme="minorEastAsia" w:eastAsiaTheme="minorEastAsia" w:hAnsiTheme="minorEastAsia" w:cs="微软雅黑"/>
          <w:sz w:val="24"/>
          <w:szCs w:val="24"/>
        </w:rPr>
        <w:t>，集群不能挂载物理机</w:t>
      </w:r>
      <w:r>
        <w:rPr>
          <w:rFonts w:asciiTheme="minorEastAsia" w:eastAsiaTheme="minorEastAsia" w:hAnsiTheme="minorEastAsia" w:cs="微软雅黑" w:hint="eastAsia"/>
          <w:sz w:val="24"/>
          <w:szCs w:val="24"/>
        </w:rPr>
        <w:t>，</w:t>
      </w:r>
      <w:r w:rsidR="00AC4EE6">
        <w:rPr>
          <w:rFonts w:asciiTheme="minorEastAsia" w:eastAsiaTheme="minorEastAsia" w:hAnsiTheme="minorEastAsia" w:cs="微软雅黑" w:hint="eastAsia"/>
          <w:sz w:val="24"/>
          <w:szCs w:val="24"/>
        </w:rPr>
        <w:t>但</w:t>
      </w:r>
      <w:r>
        <w:rPr>
          <w:rFonts w:asciiTheme="minorEastAsia" w:eastAsiaTheme="minorEastAsia" w:hAnsiTheme="minorEastAsia" w:cs="微软雅黑" w:hint="eastAsia"/>
          <w:sz w:val="24"/>
          <w:szCs w:val="24"/>
        </w:rPr>
        <w:t>不影响集群</w:t>
      </w:r>
      <w:r>
        <w:rPr>
          <w:rFonts w:asciiTheme="minorEastAsia" w:eastAsiaTheme="minorEastAsia" w:hAnsiTheme="minorEastAsia" w:cs="微软雅黑"/>
          <w:sz w:val="24"/>
          <w:szCs w:val="24"/>
        </w:rPr>
        <w:t>中已分配资源的使用。</w:t>
      </w:r>
    </w:p>
    <w:p w:rsidR="00B04F84" w:rsidRDefault="001956E4" w:rsidP="00B04F84">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9673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7355"/>
                    </a:xfrm>
                    <a:prstGeom prst="rect">
                      <a:avLst/>
                    </a:prstGeom>
                  </pic:spPr>
                </pic:pic>
              </a:graphicData>
            </a:graphic>
          </wp:inline>
        </w:drawing>
      </w:r>
    </w:p>
    <w:p w:rsidR="00D0782D" w:rsidRPr="00144E78" w:rsidRDefault="00D0782D" w:rsidP="00144E78">
      <w:pPr>
        <w:pStyle w:val="ab"/>
        <w:numPr>
          <w:ilvl w:val="0"/>
          <w:numId w:val="31"/>
        </w:numPr>
        <w:ind w:firstLineChars="0"/>
        <w:rPr>
          <w:rFonts w:asciiTheme="minorEastAsia" w:eastAsiaTheme="minorEastAsia" w:hAnsiTheme="minorEastAsia"/>
          <w:b/>
          <w:sz w:val="24"/>
          <w:szCs w:val="24"/>
        </w:rPr>
      </w:pPr>
      <w:r w:rsidRPr="00144E78">
        <w:rPr>
          <w:rFonts w:asciiTheme="minorEastAsia" w:eastAsiaTheme="minorEastAsia" w:hAnsiTheme="minorEastAsia" w:hint="eastAsia"/>
          <w:b/>
          <w:sz w:val="24"/>
          <w:szCs w:val="24"/>
        </w:rPr>
        <w:t>集群</w:t>
      </w:r>
      <w:r w:rsidRPr="00144E78">
        <w:rPr>
          <w:rFonts w:asciiTheme="minorEastAsia" w:eastAsiaTheme="minorEastAsia" w:hAnsiTheme="minorEastAsia"/>
          <w:b/>
          <w:sz w:val="24"/>
          <w:szCs w:val="24"/>
        </w:rPr>
        <w:t>启用</w:t>
      </w:r>
    </w:p>
    <w:p w:rsidR="00D0782D" w:rsidRDefault="00D0782D" w:rsidP="00563D7E">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管理员</w:t>
      </w:r>
      <w:r>
        <w:rPr>
          <w:rFonts w:asciiTheme="minorEastAsia" w:eastAsiaTheme="minorEastAsia" w:hAnsiTheme="minorEastAsia" w:cs="微软雅黑"/>
          <w:sz w:val="24"/>
          <w:szCs w:val="24"/>
        </w:rPr>
        <w:t>可以对已经停用的集群执行启用</w:t>
      </w:r>
      <w:r>
        <w:rPr>
          <w:rFonts w:asciiTheme="minorEastAsia" w:eastAsiaTheme="minorEastAsia" w:hAnsiTheme="minorEastAsia" w:cs="微软雅黑" w:hint="eastAsia"/>
          <w:sz w:val="24"/>
          <w:szCs w:val="24"/>
        </w:rPr>
        <w:t>操作</w:t>
      </w:r>
      <w:r>
        <w:rPr>
          <w:rFonts w:asciiTheme="minorEastAsia" w:eastAsiaTheme="minorEastAsia" w:hAnsiTheme="minorEastAsia" w:cs="微软雅黑"/>
          <w:sz w:val="24"/>
          <w:szCs w:val="24"/>
        </w:rPr>
        <w:t>，集群启用后，集群</w:t>
      </w:r>
      <w:r>
        <w:rPr>
          <w:rFonts w:asciiTheme="minorEastAsia" w:eastAsiaTheme="minorEastAsia" w:hAnsiTheme="minorEastAsia" w:cs="微软雅黑" w:hint="eastAsia"/>
          <w:sz w:val="24"/>
          <w:szCs w:val="24"/>
        </w:rPr>
        <w:t>资源</w:t>
      </w:r>
      <w:r>
        <w:rPr>
          <w:rFonts w:asciiTheme="minorEastAsia" w:eastAsiaTheme="minorEastAsia" w:hAnsiTheme="minorEastAsia" w:cs="微软雅黑"/>
          <w:sz w:val="24"/>
          <w:szCs w:val="24"/>
        </w:rPr>
        <w:t>可以被</w:t>
      </w:r>
      <w:r>
        <w:rPr>
          <w:rFonts w:asciiTheme="minorEastAsia" w:eastAsiaTheme="minorEastAsia" w:hAnsiTheme="minorEastAsia" w:cs="微软雅黑" w:hint="eastAsia"/>
          <w:sz w:val="24"/>
          <w:szCs w:val="24"/>
        </w:rPr>
        <w:t>分配</w:t>
      </w:r>
      <w:r>
        <w:rPr>
          <w:rFonts w:asciiTheme="minorEastAsia" w:eastAsiaTheme="minorEastAsia" w:hAnsiTheme="minorEastAsia" w:cs="微软雅黑"/>
          <w:sz w:val="24"/>
          <w:szCs w:val="24"/>
        </w:rPr>
        <w:t>使用</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可以继续添加物理机。</w:t>
      </w:r>
    </w:p>
    <w:p w:rsidR="001956E4" w:rsidRDefault="001956E4" w:rsidP="001956E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342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42640"/>
                    </a:xfrm>
                    <a:prstGeom prst="rect">
                      <a:avLst/>
                    </a:prstGeom>
                  </pic:spPr>
                </pic:pic>
              </a:graphicData>
            </a:graphic>
          </wp:inline>
        </w:drawing>
      </w:r>
    </w:p>
    <w:p w:rsidR="001956E4" w:rsidRPr="00563D7E" w:rsidRDefault="001956E4" w:rsidP="001956E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集群</w:t>
      </w:r>
      <w:r>
        <w:rPr>
          <w:rFonts w:asciiTheme="minorEastAsia" w:eastAsiaTheme="minorEastAsia" w:hAnsiTheme="minorEastAsia" w:cs="微软雅黑"/>
          <w:sz w:val="24"/>
          <w:szCs w:val="24"/>
        </w:rPr>
        <w:t>启用时序图</w:t>
      </w:r>
    </w:p>
    <w:p w:rsidR="00834F16" w:rsidRPr="004E548D" w:rsidRDefault="006B4678" w:rsidP="00834F16">
      <w:pPr>
        <w:pStyle w:val="ab"/>
        <w:numPr>
          <w:ilvl w:val="0"/>
          <w:numId w:val="31"/>
        </w:numPr>
        <w:ind w:firstLineChars="0"/>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集群</w:t>
      </w:r>
      <w:r w:rsidRPr="004E548D">
        <w:rPr>
          <w:rFonts w:asciiTheme="minorEastAsia" w:eastAsiaTheme="minorEastAsia" w:hAnsiTheme="minorEastAsia"/>
          <w:b/>
          <w:sz w:val="24"/>
          <w:szCs w:val="24"/>
        </w:rPr>
        <w:t>出库</w:t>
      </w:r>
    </w:p>
    <w:p w:rsidR="001B2F5D" w:rsidRDefault="001B2F5D" w:rsidP="0063167C">
      <w:pPr>
        <w:spacing w:line="420" w:lineRule="auto"/>
        <w:ind w:firstLine="420"/>
        <w:rPr>
          <w:rFonts w:asciiTheme="minorEastAsia" w:eastAsiaTheme="minorEastAsia" w:hAnsiTheme="minorEastAsia" w:cs="微软雅黑"/>
          <w:sz w:val="24"/>
          <w:szCs w:val="24"/>
        </w:rPr>
      </w:pPr>
      <w:r w:rsidRPr="0063167C">
        <w:rPr>
          <w:rFonts w:asciiTheme="minorEastAsia" w:eastAsiaTheme="minorEastAsia" w:hAnsiTheme="minorEastAsia" w:cs="微软雅黑" w:hint="eastAsia"/>
          <w:sz w:val="24"/>
          <w:szCs w:val="24"/>
        </w:rPr>
        <w:t>对</w:t>
      </w:r>
      <w:r w:rsidRPr="0063167C">
        <w:rPr>
          <w:rFonts w:asciiTheme="minorEastAsia" w:eastAsiaTheme="minorEastAsia" w:hAnsiTheme="minorEastAsia" w:cs="微软雅黑"/>
          <w:sz w:val="24"/>
          <w:szCs w:val="24"/>
        </w:rPr>
        <w:t>现有的集群出库，</w:t>
      </w:r>
      <w:r w:rsidRPr="0063167C">
        <w:rPr>
          <w:rFonts w:asciiTheme="minorEastAsia" w:eastAsiaTheme="minorEastAsia" w:hAnsiTheme="minorEastAsia" w:cs="微软雅黑" w:hint="eastAsia"/>
          <w:sz w:val="24"/>
          <w:szCs w:val="24"/>
        </w:rPr>
        <w:t>要求</w:t>
      </w:r>
      <w:r w:rsidRPr="0063167C">
        <w:rPr>
          <w:rFonts w:asciiTheme="minorEastAsia" w:eastAsiaTheme="minorEastAsia" w:hAnsiTheme="minorEastAsia" w:cs="微软雅黑"/>
          <w:sz w:val="24"/>
          <w:szCs w:val="24"/>
        </w:rPr>
        <w:t>在出库前判断该集群是否挂载了存储、是否管理了</w:t>
      </w:r>
      <w:r w:rsidRPr="0063167C">
        <w:rPr>
          <w:rFonts w:asciiTheme="minorEastAsia" w:eastAsiaTheme="minorEastAsia" w:hAnsiTheme="minorEastAsia" w:cs="微软雅黑" w:hint="eastAsia"/>
          <w:sz w:val="24"/>
          <w:szCs w:val="24"/>
        </w:rPr>
        <w:t>物理机</w:t>
      </w:r>
      <w:r w:rsidRPr="0063167C">
        <w:rPr>
          <w:rFonts w:asciiTheme="minorEastAsia" w:eastAsiaTheme="minorEastAsia" w:hAnsiTheme="minorEastAsia" w:cs="微软雅黑"/>
          <w:sz w:val="24"/>
          <w:szCs w:val="24"/>
        </w:rPr>
        <w:t>，如</w:t>
      </w:r>
      <w:r w:rsidRPr="0063167C">
        <w:rPr>
          <w:rFonts w:asciiTheme="minorEastAsia" w:eastAsiaTheme="minorEastAsia" w:hAnsiTheme="minorEastAsia" w:cs="微软雅黑" w:hint="eastAsia"/>
          <w:sz w:val="24"/>
          <w:szCs w:val="24"/>
        </w:rPr>
        <w:t>有</w:t>
      </w:r>
      <w:r w:rsidRPr="0063167C">
        <w:rPr>
          <w:rFonts w:asciiTheme="minorEastAsia" w:eastAsiaTheme="minorEastAsia" w:hAnsiTheme="minorEastAsia" w:cs="微软雅黑"/>
          <w:sz w:val="24"/>
          <w:szCs w:val="24"/>
        </w:rPr>
        <w:t>怎么不能对集群进行出库</w:t>
      </w:r>
      <w:r w:rsidRPr="0063167C">
        <w:rPr>
          <w:rFonts w:asciiTheme="minorEastAsia" w:eastAsiaTheme="minorEastAsia" w:hAnsiTheme="minorEastAsia" w:cs="微软雅黑" w:hint="eastAsia"/>
          <w:sz w:val="24"/>
          <w:szCs w:val="24"/>
        </w:rPr>
        <w:t>处理</w:t>
      </w:r>
      <w:r w:rsidR="00434DFC" w:rsidRPr="0063167C">
        <w:rPr>
          <w:rFonts w:asciiTheme="minorEastAsia" w:eastAsiaTheme="minorEastAsia" w:hAnsiTheme="minorEastAsia" w:cs="微软雅黑" w:hint="eastAsia"/>
          <w:sz w:val="24"/>
          <w:szCs w:val="24"/>
        </w:rPr>
        <w:t>。</w:t>
      </w:r>
    </w:p>
    <w:p w:rsidR="001956E4" w:rsidRDefault="00D248FE" w:rsidP="001956E4">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7490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49040"/>
                    </a:xfrm>
                    <a:prstGeom prst="rect">
                      <a:avLst/>
                    </a:prstGeom>
                  </pic:spPr>
                </pic:pic>
              </a:graphicData>
            </a:graphic>
          </wp:inline>
        </w:drawing>
      </w:r>
    </w:p>
    <w:p w:rsidR="001956E4" w:rsidRPr="0063167C" w:rsidRDefault="001956E4" w:rsidP="001956E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集群出库</w:t>
      </w:r>
      <w:r>
        <w:rPr>
          <w:rFonts w:asciiTheme="minorEastAsia" w:eastAsiaTheme="minorEastAsia" w:hAnsiTheme="minorEastAsia" w:cs="微软雅黑"/>
          <w:sz w:val="24"/>
          <w:szCs w:val="24"/>
        </w:rPr>
        <w:t>操作</w:t>
      </w:r>
    </w:p>
    <w:p w:rsidR="00B35E02" w:rsidRPr="004E548D" w:rsidRDefault="00B35E02" w:rsidP="00834F16">
      <w:pPr>
        <w:pStyle w:val="ab"/>
        <w:numPr>
          <w:ilvl w:val="0"/>
          <w:numId w:val="31"/>
        </w:numPr>
        <w:ind w:firstLineChars="0"/>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集群</w:t>
      </w:r>
      <w:r w:rsidRPr="004E548D">
        <w:rPr>
          <w:rFonts w:asciiTheme="minorEastAsia" w:eastAsiaTheme="minorEastAsia" w:hAnsiTheme="minorEastAsia"/>
          <w:b/>
          <w:sz w:val="24"/>
          <w:szCs w:val="24"/>
        </w:rPr>
        <w:t>信息展示</w:t>
      </w:r>
    </w:p>
    <w:p w:rsidR="00F900CF" w:rsidRPr="00DD2E87" w:rsidRDefault="00F900CF"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以</w:t>
      </w:r>
      <w:r w:rsidRPr="00DD2E87">
        <w:rPr>
          <w:rFonts w:asciiTheme="minorEastAsia" w:eastAsiaTheme="minorEastAsia" w:hAnsiTheme="minorEastAsia" w:cs="微软雅黑"/>
          <w:sz w:val="24"/>
          <w:szCs w:val="24"/>
        </w:rPr>
        <w:t>表格形式，</w:t>
      </w:r>
      <w:r w:rsidRPr="00DD2E87">
        <w:rPr>
          <w:rFonts w:asciiTheme="minorEastAsia" w:eastAsiaTheme="minorEastAsia" w:hAnsiTheme="minorEastAsia" w:cs="微软雅黑" w:hint="eastAsia"/>
          <w:sz w:val="24"/>
          <w:szCs w:val="24"/>
        </w:rPr>
        <w:t>展示</w:t>
      </w:r>
      <w:r w:rsidRPr="00DD2E87">
        <w:rPr>
          <w:rFonts w:asciiTheme="minorEastAsia" w:eastAsiaTheme="minorEastAsia" w:hAnsiTheme="minorEastAsia" w:cs="微软雅黑"/>
          <w:sz w:val="24"/>
          <w:szCs w:val="24"/>
        </w:rPr>
        <w:t>所有的集群相关信息，包括</w:t>
      </w:r>
      <w:r w:rsidRPr="00DD2E87">
        <w:rPr>
          <w:rFonts w:asciiTheme="minorEastAsia" w:eastAsiaTheme="minorEastAsia" w:hAnsiTheme="minorEastAsia" w:cs="微软雅黑" w:hint="eastAsia"/>
          <w:sz w:val="24"/>
          <w:szCs w:val="24"/>
        </w:rPr>
        <w:t>集群</w:t>
      </w:r>
      <w:r w:rsidRPr="00DD2E87">
        <w:rPr>
          <w:rFonts w:asciiTheme="minorEastAsia" w:eastAsiaTheme="minorEastAsia" w:hAnsiTheme="minorEastAsia" w:cs="微软雅黑"/>
          <w:sz w:val="24"/>
          <w:szCs w:val="24"/>
        </w:rPr>
        <w:t>名称</w:t>
      </w:r>
      <w:r w:rsidRPr="00DD2E87">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sz w:val="24"/>
          <w:szCs w:val="24"/>
        </w:rPr>
        <w:t>所属站点、</w:t>
      </w:r>
      <w:r w:rsidR="000C3A98">
        <w:rPr>
          <w:rFonts w:asciiTheme="minorEastAsia" w:eastAsiaTheme="minorEastAsia" w:hAnsiTheme="minorEastAsia" w:cs="微软雅黑" w:hint="eastAsia"/>
          <w:sz w:val="24"/>
          <w:szCs w:val="24"/>
        </w:rPr>
        <w:t>业务</w:t>
      </w:r>
      <w:r w:rsidRPr="00DD2E87">
        <w:rPr>
          <w:rFonts w:asciiTheme="minorEastAsia" w:eastAsiaTheme="minorEastAsia" w:hAnsiTheme="minorEastAsia" w:cs="微软雅黑"/>
          <w:sz w:val="24"/>
          <w:szCs w:val="24"/>
        </w:rPr>
        <w:t>类型、</w:t>
      </w:r>
      <w:r w:rsidR="00C5686F">
        <w:rPr>
          <w:rFonts w:asciiTheme="minorEastAsia" w:eastAsiaTheme="minorEastAsia" w:hAnsiTheme="minorEastAsia" w:cs="微软雅黑" w:hint="eastAsia"/>
          <w:sz w:val="24"/>
          <w:szCs w:val="24"/>
        </w:rPr>
        <w:t>联机</w:t>
      </w:r>
      <w:r w:rsidR="00C5686F">
        <w:rPr>
          <w:rFonts w:asciiTheme="minorEastAsia" w:eastAsiaTheme="minorEastAsia" w:hAnsiTheme="minorEastAsia" w:cs="微软雅黑"/>
          <w:sz w:val="24"/>
          <w:szCs w:val="24"/>
        </w:rPr>
        <w:t>类型、物理机</w:t>
      </w:r>
      <w:r w:rsidR="00C5686F">
        <w:rPr>
          <w:rFonts w:asciiTheme="minorEastAsia" w:eastAsiaTheme="minorEastAsia" w:hAnsiTheme="minorEastAsia" w:cs="微软雅黑" w:hint="eastAsia"/>
          <w:sz w:val="24"/>
          <w:szCs w:val="24"/>
        </w:rPr>
        <w:t>上限、</w:t>
      </w:r>
      <w:r w:rsidRPr="00DD2E87">
        <w:rPr>
          <w:rFonts w:asciiTheme="minorEastAsia" w:eastAsiaTheme="minorEastAsia" w:hAnsiTheme="minorEastAsia" w:cs="微软雅黑" w:hint="eastAsia"/>
          <w:sz w:val="24"/>
          <w:szCs w:val="24"/>
        </w:rPr>
        <w:t>挂载</w:t>
      </w:r>
      <w:r w:rsidR="00D72145">
        <w:rPr>
          <w:rFonts w:asciiTheme="minorEastAsia" w:eastAsiaTheme="minorEastAsia" w:hAnsiTheme="minorEastAsia" w:cs="微软雅黑"/>
          <w:sz w:val="24"/>
          <w:szCs w:val="24"/>
        </w:rPr>
        <w:t>存储系统</w:t>
      </w:r>
      <w:r w:rsidR="0047069E">
        <w:rPr>
          <w:rFonts w:asciiTheme="minorEastAsia" w:eastAsiaTheme="minorEastAsia" w:hAnsiTheme="minorEastAsia" w:cs="微软雅黑"/>
          <w:sz w:val="24"/>
          <w:szCs w:val="24"/>
        </w:rPr>
        <w:t>。</w:t>
      </w:r>
      <w:r w:rsidR="00E8664F" w:rsidRPr="00DD2E87">
        <w:rPr>
          <w:rFonts w:asciiTheme="minorEastAsia" w:eastAsiaTheme="minorEastAsia" w:hAnsiTheme="minorEastAsia" w:cs="微软雅黑"/>
          <w:sz w:val="24"/>
          <w:szCs w:val="24"/>
        </w:rPr>
        <w:t>例如：</w:t>
      </w:r>
    </w:p>
    <w:tbl>
      <w:tblPr>
        <w:tblStyle w:val="ac"/>
        <w:tblW w:w="0" w:type="auto"/>
        <w:jc w:val="center"/>
        <w:tblLook w:val="04A0"/>
      </w:tblPr>
      <w:tblGrid>
        <w:gridCol w:w="1296"/>
        <w:gridCol w:w="1164"/>
        <w:gridCol w:w="1164"/>
        <w:gridCol w:w="1416"/>
        <w:gridCol w:w="1416"/>
        <w:gridCol w:w="1416"/>
      </w:tblGrid>
      <w:tr w:rsidR="000C3A98" w:rsidRPr="00DD2E87" w:rsidTr="007E01A3">
        <w:trPr>
          <w:jc w:val="center"/>
        </w:trPr>
        <w:tc>
          <w:tcPr>
            <w:tcW w:w="1296" w:type="dxa"/>
            <w:shd w:val="clear" w:color="auto" w:fill="DAEEF3" w:themeFill="accent5" w:themeFillTint="33"/>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集群</w:t>
            </w:r>
            <w:r w:rsidRPr="00DD2E87">
              <w:rPr>
                <w:rFonts w:asciiTheme="minorEastAsia" w:eastAsiaTheme="minorEastAsia" w:hAnsiTheme="minorEastAsia"/>
                <w:sz w:val="24"/>
                <w:szCs w:val="24"/>
              </w:rPr>
              <w:t>名称</w:t>
            </w:r>
          </w:p>
        </w:tc>
        <w:tc>
          <w:tcPr>
            <w:tcW w:w="1164" w:type="dxa"/>
            <w:shd w:val="clear" w:color="auto" w:fill="DAEEF3" w:themeFill="accent5" w:themeFillTint="33"/>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所属</w:t>
            </w:r>
            <w:r w:rsidRPr="00DD2E87">
              <w:rPr>
                <w:rFonts w:asciiTheme="minorEastAsia" w:eastAsiaTheme="minorEastAsia" w:hAnsiTheme="minorEastAsia"/>
                <w:sz w:val="24"/>
                <w:szCs w:val="24"/>
              </w:rPr>
              <w:t>站点</w:t>
            </w:r>
          </w:p>
        </w:tc>
        <w:tc>
          <w:tcPr>
            <w:tcW w:w="1164" w:type="dxa"/>
            <w:shd w:val="clear" w:color="auto" w:fill="DAEEF3" w:themeFill="accent5" w:themeFillTint="33"/>
            <w:vAlign w:val="center"/>
          </w:tcPr>
          <w:p w:rsidR="000C3A98" w:rsidRPr="00DD2E87"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业务</w:t>
            </w:r>
            <w:r w:rsidRPr="00DD2E87">
              <w:rPr>
                <w:rFonts w:asciiTheme="minorEastAsia" w:eastAsiaTheme="minorEastAsia" w:hAnsiTheme="minorEastAsia" w:hint="eastAsia"/>
                <w:sz w:val="24"/>
                <w:szCs w:val="24"/>
              </w:rPr>
              <w:t>类型</w:t>
            </w:r>
          </w:p>
        </w:tc>
        <w:tc>
          <w:tcPr>
            <w:tcW w:w="1416" w:type="dxa"/>
            <w:shd w:val="clear" w:color="auto" w:fill="DAEEF3" w:themeFill="accent5" w:themeFillTint="33"/>
          </w:tcPr>
          <w:p w:rsidR="000C3A98"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联机</w:t>
            </w:r>
            <w:r>
              <w:rPr>
                <w:rFonts w:asciiTheme="minorEastAsia" w:eastAsiaTheme="minorEastAsia" w:hAnsiTheme="minorEastAsia"/>
                <w:sz w:val="24"/>
                <w:szCs w:val="24"/>
              </w:rPr>
              <w:t>类型</w:t>
            </w:r>
          </w:p>
        </w:tc>
        <w:tc>
          <w:tcPr>
            <w:tcW w:w="1416" w:type="dxa"/>
            <w:shd w:val="clear" w:color="auto" w:fill="DAEEF3" w:themeFill="accent5" w:themeFillTint="33"/>
          </w:tcPr>
          <w:p w:rsidR="000C3A98"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物理机</w:t>
            </w:r>
            <w:r w:rsidR="00C5686F">
              <w:rPr>
                <w:rFonts w:asciiTheme="minorEastAsia" w:eastAsiaTheme="minorEastAsia" w:hAnsiTheme="minorEastAsia" w:hint="eastAsia"/>
                <w:sz w:val="24"/>
                <w:szCs w:val="24"/>
              </w:rPr>
              <w:t>上限</w:t>
            </w:r>
          </w:p>
        </w:tc>
        <w:tc>
          <w:tcPr>
            <w:tcW w:w="1416" w:type="dxa"/>
            <w:shd w:val="clear" w:color="auto" w:fill="DAEEF3" w:themeFill="accent5" w:themeFillTint="33"/>
            <w:vAlign w:val="center"/>
          </w:tcPr>
          <w:p w:rsidR="000C3A98" w:rsidRPr="00DD2E87"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存储系统</w:t>
            </w:r>
          </w:p>
        </w:tc>
      </w:tr>
      <w:tr w:rsidR="000C3A98" w:rsidRPr="00DD2E87" w:rsidTr="007E01A3">
        <w:trPr>
          <w:jc w:val="center"/>
        </w:trPr>
        <w:tc>
          <w:tcPr>
            <w:tcW w:w="1296"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JQ_B</w:t>
            </w:r>
            <w:r w:rsidRPr="00DD2E87">
              <w:rPr>
                <w:rFonts w:asciiTheme="minorEastAsia" w:eastAsiaTheme="minorEastAsia" w:hAnsiTheme="minorEastAsia"/>
                <w:sz w:val="24"/>
                <w:szCs w:val="24"/>
              </w:rPr>
              <w:t>J</w:t>
            </w:r>
            <w:r w:rsidRPr="00DD2E87">
              <w:rPr>
                <w:rFonts w:asciiTheme="minorEastAsia" w:eastAsiaTheme="minorEastAsia" w:hAnsiTheme="minorEastAsia" w:hint="eastAsia"/>
                <w:sz w:val="24"/>
                <w:szCs w:val="24"/>
              </w:rPr>
              <w:t>_</w:t>
            </w:r>
            <w:r w:rsidRPr="00DD2E87">
              <w:rPr>
                <w:rFonts w:asciiTheme="minorEastAsia" w:eastAsiaTheme="minorEastAsia" w:hAnsiTheme="minorEastAsia"/>
                <w:sz w:val="24"/>
                <w:szCs w:val="24"/>
              </w:rPr>
              <w:t>001</w:t>
            </w:r>
          </w:p>
        </w:tc>
        <w:tc>
          <w:tcPr>
            <w:tcW w:w="1164"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北京</w:t>
            </w:r>
          </w:p>
        </w:tc>
        <w:tc>
          <w:tcPr>
            <w:tcW w:w="1164"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代理集群</w:t>
            </w:r>
          </w:p>
        </w:tc>
        <w:tc>
          <w:tcPr>
            <w:tcW w:w="1416" w:type="dxa"/>
          </w:tcPr>
          <w:p w:rsidR="000C3A98" w:rsidRPr="00DD2E87"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非联机</w:t>
            </w:r>
          </w:p>
        </w:tc>
        <w:tc>
          <w:tcPr>
            <w:tcW w:w="1416" w:type="dxa"/>
          </w:tcPr>
          <w:p w:rsidR="000C3A98" w:rsidRPr="00DD2E87"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10</w:t>
            </w:r>
          </w:p>
        </w:tc>
        <w:tc>
          <w:tcPr>
            <w:tcW w:w="1416" w:type="dxa"/>
            <w:vAlign w:val="center"/>
          </w:tcPr>
          <w:p w:rsidR="000C3A98" w:rsidRPr="00DD2E87" w:rsidRDefault="000C3A98" w:rsidP="004E4E9D">
            <w:pPr>
              <w:jc w:val="center"/>
              <w:rPr>
                <w:rFonts w:asciiTheme="minorEastAsia" w:eastAsiaTheme="minorEastAsia" w:hAnsiTheme="minorEastAsia"/>
                <w:sz w:val="24"/>
                <w:szCs w:val="24"/>
              </w:rPr>
            </w:pPr>
          </w:p>
        </w:tc>
      </w:tr>
      <w:tr w:rsidR="000C3A98" w:rsidRPr="00DD2E87" w:rsidTr="007E01A3">
        <w:trPr>
          <w:jc w:val="center"/>
        </w:trPr>
        <w:tc>
          <w:tcPr>
            <w:tcW w:w="1296"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JQ</w:t>
            </w:r>
            <w:r w:rsidRPr="00DD2E87">
              <w:rPr>
                <w:rFonts w:asciiTheme="minorEastAsia" w:eastAsiaTheme="minorEastAsia" w:hAnsiTheme="minorEastAsia"/>
                <w:sz w:val="24"/>
                <w:szCs w:val="24"/>
              </w:rPr>
              <w:t>_SH_001</w:t>
            </w:r>
          </w:p>
        </w:tc>
        <w:tc>
          <w:tcPr>
            <w:tcW w:w="1164"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上海</w:t>
            </w:r>
          </w:p>
        </w:tc>
        <w:tc>
          <w:tcPr>
            <w:tcW w:w="1164"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sz w:val="24"/>
                <w:szCs w:val="24"/>
              </w:rPr>
              <w:t>数据集群</w:t>
            </w:r>
          </w:p>
        </w:tc>
        <w:tc>
          <w:tcPr>
            <w:tcW w:w="1416" w:type="dxa"/>
          </w:tcPr>
          <w:p w:rsidR="000C3A98" w:rsidRPr="00DD2E87"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联机</w:t>
            </w:r>
          </w:p>
        </w:tc>
        <w:tc>
          <w:tcPr>
            <w:tcW w:w="1416" w:type="dxa"/>
          </w:tcPr>
          <w:p w:rsidR="000C3A98" w:rsidRPr="00DD2E87" w:rsidRDefault="000C3A98" w:rsidP="004E4E9D">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10</w:t>
            </w:r>
          </w:p>
        </w:tc>
        <w:tc>
          <w:tcPr>
            <w:tcW w:w="1416" w:type="dxa"/>
            <w:vAlign w:val="center"/>
          </w:tcPr>
          <w:p w:rsidR="000C3A98" w:rsidRPr="00DD2E87" w:rsidRDefault="000C3A98" w:rsidP="004E4E9D">
            <w:pPr>
              <w:jc w:val="center"/>
              <w:rPr>
                <w:rFonts w:asciiTheme="minorEastAsia" w:eastAsiaTheme="minorEastAsia" w:hAnsiTheme="minorEastAsia"/>
                <w:sz w:val="24"/>
                <w:szCs w:val="24"/>
              </w:rPr>
            </w:pPr>
            <w:r w:rsidRPr="00DD2E87">
              <w:rPr>
                <w:rFonts w:asciiTheme="minorEastAsia" w:eastAsiaTheme="minorEastAsia" w:hAnsiTheme="minorEastAsia" w:hint="eastAsia"/>
                <w:sz w:val="24"/>
                <w:szCs w:val="24"/>
              </w:rPr>
              <w:t>SAN_SH_001</w:t>
            </w:r>
          </w:p>
        </w:tc>
      </w:tr>
    </w:tbl>
    <w:p w:rsidR="005B59D2" w:rsidRDefault="005B59D2" w:rsidP="003247AA">
      <w:pPr>
        <w:pStyle w:val="ab"/>
        <w:numPr>
          <w:ilvl w:val="0"/>
          <w:numId w:val="31"/>
        </w:numPr>
        <w:spacing w:beforeLines="100"/>
        <w:ind w:firstLineChars="0"/>
        <w:rPr>
          <w:rFonts w:asciiTheme="minorEastAsia" w:eastAsiaTheme="minorEastAsia" w:hAnsiTheme="minorEastAsia"/>
          <w:b/>
          <w:sz w:val="24"/>
          <w:szCs w:val="24"/>
        </w:rPr>
        <w:pPrChange w:id="27" w:author="luo.yk" w:date="2015-11-18T10:10:00Z">
          <w:pPr>
            <w:pStyle w:val="ab"/>
            <w:numPr>
              <w:numId w:val="31"/>
            </w:numPr>
            <w:spacing w:beforeLines="100"/>
            <w:ind w:left="840" w:firstLineChars="0" w:hanging="420"/>
          </w:pPr>
        </w:pPrChange>
      </w:pPr>
      <w:bookmarkStart w:id="28" w:name="_Toc432757530"/>
      <w:r w:rsidRPr="005B59D2">
        <w:rPr>
          <w:rFonts w:asciiTheme="minorEastAsia" w:eastAsiaTheme="minorEastAsia" w:hAnsiTheme="minorEastAsia" w:hint="eastAsia"/>
          <w:b/>
          <w:sz w:val="24"/>
          <w:szCs w:val="24"/>
        </w:rPr>
        <w:t>集群</w:t>
      </w:r>
      <w:r w:rsidRPr="005B59D2">
        <w:rPr>
          <w:rFonts w:asciiTheme="minorEastAsia" w:eastAsiaTheme="minorEastAsia" w:hAnsiTheme="minorEastAsia"/>
          <w:b/>
          <w:sz w:val="24"/>
          <w:szCs w:val="24"/>
        </w:rPr>
        <w:t>内物理机资源使用</w:t>
      </w:r>
      <w:r>
        <w:rPr>
          <w:rFonts w:asciiTheme="minorEastAsia" w:eastAsiaTheme="minorEastAsia" w:hAnsiTheme="minorEastAsia" w:hint="eastAsia"/>
          <w:b/>
          <w:sz w:val="24"/>
          <w:szCs w:val="24"/>
        </w:rPr>
        <w:t>监控</w:t>
      </w:r>
    </w:p>
    <w:p w:rsidR="005B59D2" w:rsidRPr="005B59D2" w:rsidRDefault="005B59D2" w:rsidP="005B59D2">
      <w:pPr>
        <w:spacing w:line="420" w:lineRule="auto"/>
        <w:ind w:firstLine="420"/>
        <w:rPr>
          <w:rFonts w:asciiTheme="minorEastAsia" w:eastAsiaTheme="minorEastAsia" w:hAnsiTheme="minorEastAsia" w:cs="微软雅黑"/>
          <w:sz w:val="24"/>
          <w:szCs w:val="24"/>
        </w:rPr>
      </w:pPr>
      <w:r w:rsidRPr="005B59D2">
        <w:rPr>
          <w:rFonts w:asciiTheme="minorEastAsia" w:eastAsiaTheme="minorEastAsia" w:hAnsiTheme="minorEastAsia" w:cs="微软雅黑" w:hint="eastAsia"/>
          <w:sz w:val="24"/>
          <w:szCs w:val="24"/>
        </w:rPr>
        <w:t>展示</w:t>
      </w:r>
      <w:r w:rsidRPr="005B59D2">
        <w:rPr>
          <w:rFonts w:asciiTheme="minorEastAsia" w:eastAsiaTheme="minorEastAsia" w:hAnsiTheme="minorEastAsia" w:cs="微软雅黑"/>
          <w:sz w:val="24"/>
          <w:szCs w:val="24"/>
        </w:rPr>
        <w:t>一个集群内部各物理机cpu与内存的使用情况</w:t>
      </w:r>
      <w:r>
        <w:rPr>
          <w:rFonts w:asciiTheme="minorEastAsia" w:eastAsiaTheme="minorEastAsia" w:hAnsiTheme="minorEastAsia" w:cs="微软雅黑" w:hint="eastAsia"/>
          <w:sz w:val="24"/>
          <w:szCs w:val="24"/>
        </w:rPr>
        <w:t>。</w:t>
      </w:r>
    </w:p>
    <w:p w:rsidR="007103F9" w:rsidRPr="00CB7269" w:rsidRDefault="007103F9" w:rsidP="00452D8F">
      <w:pPr>
        <w:pStyle w:val="ab"/>
        <w:keepNext/>
        <w:keepLines/>
        <w:widowControl/>
        <w:numPr>
          <w:ilvl w:val="0"/>
          <w:numId w:val="24"/>
        </w:numPr>
        <w:spacing w:before="240" w:after="64" w:line="319" w:lineRule="auto"/>
        <w:ind w:firstLineChars="0"/>
        <w:jc w:val="left"/>
        <w:outlineLvl w:val="2"/>
        <w:rPr>
          <w:rFonts w:ascii="Calibri Light" w:eastAsia="宋体" w:hAnsi="Calibri Light"/>
          <w:b/>
          <w:bCs/>
          <w:kern w:val="0"/>
          <w:sz w:val="28"/>
          <w:szCs w:val="28"/>
        </w:rPr>
      </w:pPr>
      <w:r w:rsidRPr="00CB7269">
        <w:rPr>
          <w:rFonts w:ascii="Calibri Light" w:eastAsia="宋体" w:hAnsi="Calibri Light" w:hint="eastAsia"/>
          <w:b/>
          <w:bCs/>
          <w:kern w:val="0"/>
          <w:sz w:val="28"/>
          <w:szCs w:val="28"/>
        </w:rPr>
        <w:t>物理</w:t>
      </w:r>
      <w:r w:rsidR="00BD5B29" w:rsidRPr="00CB7269">
        <w:rPr>
          <w:rFonts w:ascii="Calibri Light" w:eastAsia="宋体" w:hAnsi="Calibri Light" w:hint="eastAsia"/>
          <w:b/>
          <w:bCs/>
          <w:kern w:val="0"/>
          <w:sz w:val="28"/>
          <w:szCs w:val="28"/>
        </w:rPr>
        <w:t>机</w:t>
      </w:r>
      <w:r w:rsidRPr="00CB7269">
        <w:rPr>
          <w:rFonts w:ascii="Calibri Light" w:eastAsia="宋体" w:hAnsi="Calibri Light" w:hint="eastAsia"/>
          <w:b/>
          <w:bCs/>
          <w:kern w:val="0"/>
          <w:sz w:val="28"/>
          <w:szCs w:val="28"/>
        </w:rPr>
        <w:t>资源管理</w:t>
      </w:r>
      <w:bookmarkEnd w:id="28"/>
    </w:p>
    <w:p w:rsidR="002359EC" w:rsidRPr="00DD2E87" w:rsidRDefault="006C3F07" w:rsidP="000C2630">
      <w:pPr>
        <w:spacing w:line="420" w:lineRule="auto"/>
        <w:rPr>
          <w:rFonts w:asciiTheme="minorEastAsia" w:eastAsiaTheme="minorEastAsia" w:hAnsiTheme="minorEastAsia" w:cs="微软雅黑"/>
          <w:sz w:val="24"/>
          <w:szCs w:val="24"/>
        </w:rPr>
      </w:pPr>
      <w:r>
        <w:rPr>
          <w:rFonts w:eastAsiaTheme="minorEastAsia"/>
        </w:rPr>
        <w:tab/>
      </w:r>
      <w:r w:rsidR="00AF09FB">
        <w:rPr>
          <w:rFonts w:asciiTheme="minorEastAsia" w:eastAsiaTheme="minorEastAsia" w:hAnsiTheme="minorEastAsia" w:cs="微软雅黑" w:hint="eastAsia"/>
          <w:sz w:val="24"/>
          <w:szCs w:val="24"/>
        </w:rPr>
        <w:t>物理</w:t>
      </w:r>
      <w:r w:rsidR="00BA161E" w:rsidRPr="00DD2E87">
        <w:rPr>
          <w:rFonts w:asciiTheme="minorEastAsia" w:eastAsiaTheme="minorEastAsia" w:hAnsiTheme="minorEastAsia" w:cs="微软雅黑" w:hint="eastAsia"/>
          <w:sz w:val="24"/>
          <w:szCs w:val="24"/>
        </w:rPr>
        <w:t>机</w:t>
      </w:r>
      <w:r w:rsidR="00BA161E" w:rsidRPr="00DD2E87">
        <w:rPr>
          <w:rFonts w:asciiTheme="minorEastAsia" w:eastAsiaTheme="minorEastAsia" w:hAnsiTheme="minorEastAsia" w:cs="微软雅黑"/>
          <w:sz w:val="24"/>
          <w:szCs w:val="24"/>
        </w:rPr>
        <w:t>在DBaaS中</w:t>
      </w:r>
      <w:r w:rsidR="00BA161E" w:rsidRPr="00DD2E87">
        <w:rPr>
          <w:rFonts w:asciiTheme="minorEastAsia" w:eastAsiaTheme="minorEastAsia" w:hAnsiTheme="minorEastAsia" w:cs="微软雅黑" w:hint="eastAsia"/>
          <w:sz w:val="24"/>
          <w:szCs w:val="24"/>
        </w:rPr>
        <w:t>的</w:t>
      </w:r>
      <w:r w:rsidR="00BA161E" w:rsidRPr="00DD2E87">
        <w:rPr>
          <w:rFonts w:asciiTheme="minorEastAsia" w:eastAsiaTheme="minorEastAsia" w:hAnsiTheme="minorEastAsia" w:cs="微软雅黑"/>
          <w:sz w:val="24"/>
          <w:szCs w:val="24"/>
        </w:rPr>
        <w:t>状态包括：等待入库、</w:t>
      </w:r>
      <w:r w:rsidR="006D1366">
        <w:rPr>
          <w:rFonts w:asciiTheme="minorEastAsia" w:eastAsiaTheme="minorEastAsia" w:hAnsiTheme="minorEastAsia" w:cs="微软雅黑" w:hint="eastAsia"/>
          <w:sz w:val="24"/>
          <w:szCs w:val="24"/>
        </w:rPr>
        <w:t>入库</w:t>
      </w:r>
      <w:r w:rsidR="006D1366">
        <w:rPr>
          <w:rFonts w:asciiTheme="minorEastAsia" w:eastAsiaTheme="minorEastAsia" w:hAnsiTheme="minorEastAsia" w:cs="微软雅黑"/>
          <w:sz w:val="24"/>
          <w:szCs w:val="24"/>
        </w:rPr>
        <w:t>中、</w:t>
      </w:r>
      <w:r w:rsidR="00BA161E" w:rsidRPr="00DD2E87">
        <w:rPr>
          <w:rFonts w:asciiTheme="minorEastAsia" w:eastAsiaTheme="minorEastAsia" w:hAnsiTheme="minorEastAsia" w:cs="微软雅黑"/>
          <w:sz w:val="24"/>
          <w:szCs w:val="24"/>
        </w:rPr>
        <w:t>启用、停用</w:t>
      </w:r>
      <w:r w:rsidR="006D1366">
        <w:rPr>
          <w:rFonts w:asciiTheme="minorEastAsia" w:eastAsiaTheme="minorEastAsia" w:hAnsiTheme="minorEastAsia" w:cs="微软雅黑" w:hint="eastAsia"/>
          <w:sz w:val="24"/>
          <w:szCs w:val="24"/>
        </w:rPr>
        <w:t>、</w:t>
      </w:r>
      <w:r w:rsidR="006D1366">
        <w:rPr>
          <w:rFonts w:asciiTheme="minorEastAsia" w:eastAsiaTheme="minorEastAsia" w:hAnsiTheme="minorEastAsia" w:cs="微软雅黑"/>
          <w:sz w:val="24"/>
          <w:szCs w:val="24"/>
        </w:rPr>
        <w:t>出库中</w:t>
      </w:r>
      <w:r w:rsidR="006D1366">
        <w:rPr>
          <w:rFonts w:asciiTheme="minorEastAsia" w:eastAsiaTheme="minorEastAsia" w:hAnsiTheme="minorEastAsia" w:cs="微软雅黑" w:hint="eastAsia"/>
          <w:sz w:val="24"/>
          <w:szCs w:val="24"/>
        </w:rPr>
        <w:t>五</w:t>
      </w:r>
      <w:r w:rsidR="00BA161E" w:rsidRPr="00DD2E87">
        <w:rPr>
          <w:rFonts w:asciiTheme="minorEastAsia" w:eastAsiaTheme="minorEastAsia" w:hAnsiTheme="minorEastAsia" w:cs="微软雅黑" w:hint="eastAsia"/>
          <w:sz w:val="24"/>
          <w:szCs w:val="24"/>
        </w:rPr>
        <w:t>个</w:t>
      </w:r>
      <w:r w:rsidR="00BA161E" w:rsidRPr="00DD2E87">
        <w:rPr>
          <w:rFonts w:asciiTheme="minorEastAsia" w:eastAsiaTheme="minorEastAsia" w:hAnsiTheme="minorEastAsia" w:cs="微软雅黑"/>
          <w:sz w:val="24"/>
          <w:szCs w:val="24"/>
        </w:rPr>
        <w:t>状态</w:t>
      </w:r>
      <w:r w:rsidR="00D06368" w:rsidRPr="00DD2E87">
        <w:rPr>
          <w:rFonts w:asciiTheme="minorEastAsia" w:eastAsiaTheme="minorEastAsia" w:hAnsiTheme="minorEastAsia" w:cs="微软雅黑"/>
          <w:sz w:val="24"/>
          <w:szCs w:val="24"/>
        </w:rPr>
        <w:t>。</w:t>
      </w:r>
      <w:r w:rsidR="0084283D" w:rsidRPr="00DD2E87">
        <w:rPr>
          <w:rFonts w:asciiTheme="minorEastAsia" w:eastAsiaTheme="minorEastAsia" w:hAnsiTheme="minorEastAsia" w:cs="微软雅黑" w:hint="eastAsia"/>
          <w:sz w:val="24"/>
          <w:szCs w:val="24"/>
        </w:rPr>
        <w:t>物理机进入</w:t>
      </w:r>
      <w:r w:rsidR="0084283D" w:rsidRPr="00DD2E87">
        <w:rPr>
          <w:rFonts w:asciiTheme="minorEastAsia" w:eastAsiaTheme="minorEastAsia" w:hAnsiTheme="minorEastAsia" w:cs="微软雅黑"/>
          <w:sz w:val="24"/>
          <w:szCs w:val="24"/>
        </w:rPr>
        <w:t>DBaaS系统</w:t>
      </w:r>
      <w:r w:rsidR="0084283D" w:rsidRPr="00DD2E87">
        <w:rPr>
          <w:rFonts w:asciiTheme="minorEastAsia" w:eastAsiaTheme="minorEastAsia" w:hAnsiTheme="minorEastAsia" w:cs="微软雅黑" w:hint="eastAsia"/>
          <w:sz w:val="24"/>
          <w:szCs w:val="24"/>
        </w:rPr>
        <w:t>的</w:t>
      </w:r>
      <w:r w:rsidR="0084283D" w:rsidRPr="00DD2E87">
        <w:rPr>
          <w:rFonts w:asciiTheme="minorEastAsia" w:eastAsiaTheme="minorEastAsia" w:hAnsiTheme="minorEastAsia" w:cs="微软雅黑"/>
          <w:sz w:val="24"/>
          <w:szCs w:val="24"/>
        </w:rPr>
        <w:t>第一个状态就是待入库，方式有手动登记数据、批量</w:t>
      </w:r>
      <w:r w:rsidR="0084283D" w:rsidRPr="00DD2E87">
        <w:rPr>
          <w:rFonts w:asciiTheme="minorEastAsia" w:eastAsiaTheme="minorEastAsia" w:hAnsiTheme="minorEastAsia" w:cs="微软雅黑" w:hint="eastAsia"/>
          <w:sz w:val="24"/>
          <w:szCs w:val="24"/>
        </w:rPr>
        <w:t>导入</w:t>
      </w:r>
      <w:r w:rsidR="0084283D" w:rsidRPr="00DD2E87">
        <w:rPr>
          <w:rFonts w:asciiTheme="minorEastAsia" w:eastAsiaTheme="minorEastAsia" w:hAnsiTheme="minorEastAsia" w:cs="微软雅黑"/>
          <w:sz w:val="24"/>
          <w:szCs w:val="24"/>
        </w:rPr>
        <w:t>。</w:t>
      </w:r>
      <w:r w:rsidR="004628A9" w:rsidRPr="00DD2E87">
        <w:rPr>
          <w:rFonts w:asciiTheme="minorEastAsia" w:eastAsiaTheme="minorEastAsia" w:hAnsiTheme="minorEastAsia" w:cs="微软雅黑" w:hint="eastAsia"/>
          <w:sz w:val="24"/>
          <w:szCs w:val="24"/>
        </w:rPr>
        <w:t>其中，</w:t>
      </w:r>
      <w:r w:rsidR="004628A9" w:rsidRPr="00DD2E87">
        <w:rPr>
          <w:rFonts w:asciiTheme="minorEastAsia" w:eastAsiaTheme="minorEastAsia" w:hAnsiTheme="minorEastAsia" w:cs="微软雅黑"/>
          <w:sz w:val="24"/>
          <w:szCs w:val="24"/>
        </w:rPr>
        <w:t>物理机入库后即表示已启用，这个时候</w:t>
      </w:r>
      <w:r w:rsidR="000B7B98">
        <w:rPr>
          <w:rFonts w:asciiTheme="minorEastAsia" w:eastAsiaTheme="minorEastAsia" w:hAnsiTheme="minorEastAsia" w:cs="微软雅黑" w:hint="eastAsia"/>
          <w:sz w:val="24"/>
          <w:szCs w:val="24"/>
        </w:rPr>
        <w:t>允许</w:t>
      </w:r>
      <w:r w:rsidR="004628A9" w:rsidRPr="00DD2E87">
        <w:rPr>
          <w:rFonts w:asciiTheme="minorEastAsia" w:eastAsiaTheme="minorEastAsia" w:hAnsiTheme="minorEastAsia" w:cs="微软雅黑"/>
          <w:sz w:val="24"/>
          <w:szCs w:val="24"/>
        </w:rPr>
        <w:t>在物理机上进行</w:t>
      </w:r>
      <w:r w:rsidR="000B7B98">
        <w:rPr>
          <w:rFonts w:asciiTheme="minorEastAsia" w:eastAsiaTheme="minorEastAsia" w:hAnsiTheme="minorEastAsia" w:cs="微软雅黑" w:hint="eastAsia"/>
          <w:sz w:val="24"/>
          <w:szCs w:val="24"/>
        </w:rPr>
        <w:t>upproxy</w:t>
      </w:r>
      <w:r w:rsidR="000B7B98">
        <w:rPr>
          <w:rFonts w:asciiTheme="minorEastAsia" w:eastAsiaTheme="minorEastAsia" w:hAnsiTheme="minorEastAsia" w:cs="微软雅黑"/>
          <w:sz w:val="24"/>
          <w:szCs w:val="24"/>
        </w:rPr>
        <w:t>实例与upsql实例的</w:t>
      </w:r>
      <w:r w:rsidR="004628A9" w:rsidRPr="00DD2E87">
        <w:rPr>
          <w:rFonts w:asciiTheme="minorEastAsia" w:eastAsiaTheme="minorEastAsia" w:hAnsiTheme="minorEastAsia" w:cs="微软雅黑"/>
          <w:sz w:val="24"/>
          <w:szCs w:val="24"/>
        </w:rPr>
        <w:t>部署</w:t>
      </w:r>
      <w:r w:rsidR="004628A9" w:rsidRPr="00DD2E87">
        <w:rPr>
          <w:rFonts w:asciiTheme="minorEastAsia" w:eastAsiaTheme="minorEastAsia" w:hAnsiTheme="minorEastAsia" w:cs="微软雅黑" w:hint="eastAsia"/>
          <w:sz w:val="24"/>
          <w:szCs w:val="24"/>
        </w:rPr>
        <w:t>。在</w:t>
      </w:r>
      <w:r w:rsidR="004628A9" w:rsidRPr="00DD2E87">
        <w:rPr>
          <w:rFonts w:asciiTheme="minorEastAsia" w:eastAsiaTheme="minorEastAsia" w:hAnsiTheme="minorEastAsia" w:cs="微软雅黑"/>
          <w:sz w:val="24"/>
          <w:szCs w:val="24"/>
        </w:rPr>
        <w:t>停用状态，则表示</w:t>
      </w:r>
      <w:r w:rsidR="004628A9" w:rsidRPr="00DD2E87">
        <w:rPr>
          <w:rFonts w:asciiTheme="minorEastAsia" w:eastAsiaTheme="minorEastAsia" w:hAnsiTheme="minorEastAsia" w:cs="微软雅黑" w:hint="eastAsia"/>
          <w:sz w:val="24"/>
          <w:szCs w:val="24"/>
        </w:rPr>
        <w:t>该</w:t>
      </w:r>
      <w:r w:rsidR="004628A9" w:rsidRPr="00DD2E87">
        <w:rPr>
          <w:rFonts w:asciiTheme="minorEastAsia" w:eastAsiaTheme="minorEastAsia" w:hAnsiTheme="minorEastAsia" w:cs="微软雅黑"/>
          <w:sz w:val="24"/>
          <w:szCs w:val="24"/>
        </w:rPr>
        <w:t>物理机不</w:t>
      </w:r>
      <w:r w:rsidR="004628A9" w:rsidRPr="00DD2E87">
        <w:rPr>
          <w:rFonts w:asciiTheme="minorEastAsia" w:eastAsiaTheme="minorEastAsia" w:hAnsiTheme="minorEastAsia" w:cs="微软雅黑" w:hint="eastAsia"/>
          <w:sz w:val="24"/>
          <w:szCs w:val="24"/>
        </w:rPr>
        <w:t>允许继续</w:t>
      </w:r>
      <w:r w:rsidR="001D35EE" w:rsidRPr="00DD2E87">
        <w:rPr>
          <w:rFonts w:asciiTheme="minorEastAsia" w:eastAsiaTheme="minorEastAsia" w:hAnsiTheme="minorEastAsia" w:cs="微软雅黑"/>
          <w:sz w:val="24"/>
          <w:szCs w:val="24"/>
        </w:rPr>
        <w:t>部</w:t>
      </w:r>
      <w:r w:rsidR="001D35EE" w:rsidRPr="00DD2E87">
        <w:rPr>
          <w:rFonts w:asciiTheme="minorEastAsia" w:eastAsiaTheme="minorEastAsia" w:hAnsiTheme="minorEastAsia" w:cs="微软雅黑"/>
          <w:sz w:val="24"/>
          <w:szCs w:val="24"/>
        </w:rPr>
        <w:lastRenderedPageBreak/>
        <w:t>署</w:t>
      </w:r>
      <w:r w:rsidR="000B7B98">
        <w:rPr>
          <w:rFonts w:asciiTheme="minorEastAsia" w:eastAsiaTheme="minorEastAsia" w:hAnsiTheme="minorEastAsia" w:cs="微软雅黑" w:hint="eastAsia"/>
          <w:sz w:val="24"/>
          <w:szCs w:val="24"/>
        </w:rPr>
        <w:t>upproxy</w:t>
      </w:r>
      <w:r w:rsidR="000B7B98">
        <w:rPr>
          <w:rFonts w:asciiTheme="minorEastAsia" w:eastAsiaTheme="minorEastAsia" w:hAnsiTheme="minorEastAsia" w:cs="微软雅黑"/>
          <w:sz w:val="24"/>
          <w:szCs w:val="24"/>
        </w:rPr>
        <w:t>实例与upsql实例</w:t>
      </w:r>
      <w:r w:rsidR="004628A9" w:rsidRPr="00DD2E87">
        <w:rPr>
          <w:rFonts w:asciiTheme="minorEastAsia" w:eastAsiaTheme="minorEastAsia" w:hAnsiTheme="minorEastAsia" w:cs="微软雅黑"/>
          <w:sz w:val="24"/>
          <w:szCs w:val="24"/>
        </w:rPr>
        <w:t>，原有的</w:t>
      </w:r>
      <w:r w:rsidR="000B7B98">
        <w:rPr>
          <w:rFonts w:asciiTheme="minorEastAsia" w:eastAsiaTheme="minorEastAsia" w:hAnsiTheme="minorEastAsia" w:cs="微软雅黑" w:hint="eastAsia"/>
          <w:sz w:val="24"/>
          <w:szCs w:val="24"/>
        </w:rPr>
        <w:t>upproxy</w:t>
      </w:r>
      <w:r w:rsidR="000B7B98">
        <w:rPr>
          <w:rFonts w:asciiTheme="minorEastAsia" w:eastAsiaTheme="minorEastAsia" w:hAnsiTheme="minorEastAsia" w:cs="微软雅黑"/>
          <w:sz w:val="24"/>
          <w:szCs w:val="24"/>
        </w:rPr>
        <w:t>实例与upsql实例</w:t>
      </w:r>
      <w:r w:rsidR="004628A9" w:rsidRPr="00DD2E87">
        <w:rPr>
          <w:rFonts w:asciiTheme="minorEastAsia" w:eastAsiaTheme="minorEastAsia" w:hAnsiTheme="minorEastAsia" w:cs="微软雅黑"/>
          <w:sz w:val="24"/>
          <w:szCs w:val="24"/>
        </w:rPr>
        <w:t>保持正常运行。</w:t>
      </w:r>
      <w:r w:rsidRPr="00DD2E87">
        <w:rPr>
          <w:rFonts w:asciiTheme="minorEastAsia" w:eastAsiaTheme="minorEastAsia" w:hAnsiTheme="minorEastAsia" w:cs="微软雅黑" w:hint="eastAsia"/>
          <w:sz w:val="24"/>
          <w:szCs w:val="24"/>
        </w:rPr>
        <w:t>出库</w:t>
      </w:r>
      <w:r w:rsidRPr="00DD2E87">
        <w:rPr>
          <w:rFonts w:asciiTheme="minorEastAsia" w:eastAsiaTheme="minorEastAsia" w:hAnsiTheme="minorEastAsia" w:cs="微软雅黑"/>
          <w:sz w:val="24"/>
          <w:szCs w:val="24"/>
        </w:rPr>
        <w:t>表示该物理机</w:t>
      </w:r>
      <w:r w:rsidR="001D35EE" w:rsidRPr="00DD2E87">
        <w:rPr>
          <w:rFonts w:asciiTheme="minorEastAsia" w:eastAsiaTheme="minorEastAsia" w:hAnsiTheme="minorEastAsia" w:cs="微软雅黑" w:hint="eastAsia"/>
          <w:sz w:val="24"/>
          <w:szCs w:val="24"/>
        </w:rPr>
        <w:t>不</w:t>
      </w:r>
      <w:r w:rsidRPr="00DD2E87">
        <w:rPr>
          <w:rFonts w:asciiTheme="minorEastAsia" w:eastAsiaTheme="minorEastAsia" w:hAnsiTheme="minorEastAsia" w:cs="微软雅黑"/>
          <w:sz w:val="24"/>
          <w:szCs w:val="24"/>
        </w:rPr>
        <w:t>再作为</w:t>
      </w:r>
      <w:r w:rsidR="00B956CF" w:rsidRPr="00DD2E87">
        <w:rPr>
          <w:rFonts w:asciiTheme="minorEastAsia" w:eastAsiaTheme="minorEastAsia" w:hAnsiTheme="minorEastAsia" w:cs="微软雅黑"/>
          <w:sz w:val="24"/>
          <w:szCs w:val="24"/>
        </w:rPr>
        <w:t>DB</w:t>
      </w:r>
      <w:r w:rsidRPr="00DD2E87">
        <w:rPr>
          <w:rFonts w:asciiTheme="minorEastAsia" w:eastAsiaTheme="minorEastAsia" w:hAnsiTheme="minorEastAsia" w:cs="微软雅黑"/>
          <w:sz w:val="24"/>
          <w:szCs w:val="24"/>
        </w:rPr>
        <w:t>aaS平台资源进行使用，出库前，需要</w:t>
      </w:r>
      <w:r w:rsidRPr="00DD2E87">
        <w:rPr>
          <w:rFonts w:asciiTheme="minorEastAsia" w:eastAsiaTheme="minorEastAsia" w:hAnsiTheme="minorEastAsia" w:cs="微软雅黑" w:hint="eastAsia"/>
          <w:sz w:val="24"/>
          <w:szCs w:val="24"/>
        </w:rPr>
        <w:t>判断</w:t>
      </w:r>
      <w:r w:rsidRPr="00DD2E87">
        <w:rPr>
          <w:rFonts w:asciiTheme="minorEastAsia" w:eastAsiaTheme="minorEastAsia" w:hAnsiTheme="minorEastAsia" w:cs="微软雅黑"/>
          <w:sz w:val="24"/>
          <w:szCs w:val="24"/>
        </w:rPr>
        <w:t>该物理机上</w:t>
      </w:r>
      <w:r w:rsidRPr="00DD2E87">
        <w:rPr>
          <w:rFonts w:asciiTheme="minorEastAsia" w:eastAsiaTheme="minorEastAsia" w:hAnsiTheme="minorEastAsia" w:cs="微软雅黑" w:hint="eastAsia"/>
          <w:sz w:val="24"/>
          <w:szCs w:val="24"/>
        </w:rPr>
        <w:t>是否</w:t>
      </w:r>
      <w:r w:rsidRPr="00DD2E87">
        <w:rPr>
          <w:rFonts w:asciiTheme="minorEastAsia" w:eastAsiaTheme="minorEastAsia" w:hAnsiTheme="minorEastAsia" w:cs="微软雅黑"/>
          <w:sz w:val="24"/>
          <w:szCs w:val="24"/>
        </w:rPr>
        <w:t>还安装有数据库实例，如果有，</w:t>
      </w:r>
      <w:r w:rsidRPr="00DD2E87">
        <w:rPr>
          <w:rFonts w:asciiTheme="minorEastAsia" w:eastAsiaTheme="minorEastAsia" w:hAnsiTheme="minorEastAsia" w:cs="微软雅黑" w:hint="eastAsia"/>
          <w:sz w:val="24"/>
          <w:szCs w:val="24"/>
        </w:rPr>
        <w:t>则</w:t>
      </w:r>
      <w:r w:rsidRPr="00DD2E87">
        <w:rPr>
          <w:rFonts w:asciiTheme="minorEastAsia" w:eastAsiaTheme="minorEastAsia" w:hAnsiTheme="minorEastAsia" w:cs="微软雅黑"/>
          <w:sz w:val="24"/>
          <w:szCs w:val="24"/>
        </w:rPr>
        <w:t>不允许出库。</w:t>
      </w:r>
      <w:r w:rsidR="002359EC" w:rsidRPr="00DD2E87">
        <w:rPr>
          <w:rFonts w:asciiTheme="minorEastAsia" w:eastAsiaTheme="minorEastAsia" w:hAnsiTheme="minorEastAsia" w:cs="微软雅黑" w:hint="eastAsia"/>
          <w:sz w:val="24"/>
          <w:szCs w:val="24"/>
        </w:rPr>
        <w:t>物理机</w:t>
      </w:r>
      <w:r w:rsidR="002359EC" w:rsidRPr="00DD2E87">
        <w:rPr>
          <w:rFonts w:asciiTheme="minorEastAsia" w:eastAsiaTheme="minorEastAsia" w:hAnsiTheme="minorEastAsia" w:cs="微软雅黑"/>
          <w:sz w:val="24"/>
          <w:szCs w:val="24"/>
        </w:rPr>
        <w:t>状态图：</w:t>
      </w:r>
    </w:p>
    <w:p w:rsidR="002359EC" w:rsidRDefault="006D1366" w:rsidP="000B7B98">
      <w:pPr>
        <w:spacing w:line="420" w:lineRule="auto"/>
        <w:jc w:val="center"/>
        <w:rPr>
          <w:rFonts w:asciiTheme="minorEastAsia" w:eastAsiaTheme="minorEastAsia" w:hAnsiTheme="minorEastAsia" w:cs="微软雅黑"/>
          <w:sz w:val="24"/>
          <w:szCs w:val="24"/>
        </w:rPr>
      </w:pPr>
      <w:r>
        <w:rPr>
          <w:noProof/>
        </w:rPr>
        <w:drawing>
          <wp:inline distT="0" distB="0" distL="0" distR="0">
            <wp:extent cx="3838575" cy="61817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8575" cy="6181725"/>
                    </a:xfrm>
                    <a:prstGeom prst="rect">
                      <a:avLst/>
                    </a:prstGeom>
                  </pic:spPr>
                </pic:pic>
              </a:graphicData>
            </a:graphic>
          </wp:inline>
        </w:drawing>
      </w:r>
    </w:p>
    <w:p w:rsidR="007275CE" w:rsidRDefault="007275CE" w:rsidP="007275CE">
      <w:pPr>
        <w:spacing w:line="42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w:t>
      </w:r>
      <w:r>
        <w:rPr>
          <w:rFonts w:asciiTheme="minorEastAsia" w:eastAsiaTheme="minorEastAsia" w:hAnsiTheme="minorEastAsia" w:cs="微软雅黑"/>
          <w:sz w:val="24"/>
          <w:szCs w:val="24"/>
        </w:rPr>
        <w:t>资源管理</w:t>
      </w:r>
      <w:r>
        <w:rPr>
          <w:rFonts w:asciiTheme="minorEastAsia" w:eastAsiaTheme="minorEastAsia" w:hAnsiTheme="minorEastAsia" w:cs="微软雅黑" w:hint="eastAsia"/>
          <w:sz w:val="24"/>
          <w:szCs w:val="24"/>
        </w:rPr>
        <w:t>操作界面</w:t>
      </w:r>
      <w:r>
        <w:rPr>
          <w:rFonts w:asciiTheme="minorEastAsia" w:eastAsiaTheme="minorEastAsia" w:hAnsiTheme="minorEastAsia" w:cs="微软雅黑"/>
          <w:sz w:val="24"/>
          <w:szCs w:val="24"/>
        </w:rPr>
        <w:t>原型</w:t>
      </w:r>
      <w:r>
        <w:rPr>
          <w:rFonts w:asciiTheme="minorEastAsia" w:eastAsiaTheme="minorEastAsia" w:hAnsiTheme="minorEastAsia" w:cs="微软雅黑" w:hint="eastAsia"/>
          <w:sz w:val="24"/>
          <w:szCs w:val="24"/>
        </w:rPr>
        <w:t>如下</w:t>
      </w:r>
      <w:r>
        <w:rPr>
          <w:rFonts w:asciiTheme="minorEastAsia" w:eastAsiaTheme="minorEastAsia" w:hAnsiTheme="minorEastAsia" w:cs="微软雅黑"/>
          <w:sz w:val="24"/>
          <w:szCs w:val="24"/>
        </w:rPr>
        <w:t>：</w:t>
      </w:r>
    </w:p>
    <w:p w:rsidR="007275CE" w:rsidRPr="00DD2E87" w:rsidRDefault="007275CE" w:rsidP="007275CE">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6904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90495"/>
                    </a:xfrm>
                    <a:prstGeom prst="rect">
                      <a:avLst/>
                    </a:prstGeom>
                  </pic:spPr>
                </pic:pic>
              </a:graphicData>
            </a:graphic>
          </wp:inline>
        </w:drawing>
      </w:r>
    </w:p>
    <w:p w:rsidR="0071627E" w:rsidRPr="00DD2E87" w:rsidRDefault="002E0797" w:rsidP="002E0797">
      <w:pPr>
        <w:pStyle w:val="ab"/>
        <w:numPr>
          <w:ilvl w:val="0"/>
          <w:numId w:val="32"/>
        </w:numPr>
        <w:ind w:firstLineChars="0"/>
        <w:rPr>
          <w:rFonts w:eastAsiaTheme="minorEastAsia"/>
          <w:b/>
          <w:sz w:val="24"/>
          <w:szCs w:val="24"/>
        </w:rPr>
      </w:pPr>
      <w:r w:rsidRPr="00DD2E87">
        <w:rPr>
          <w:rFonts w:eastAsiaTheme="minorEastAsia" w:hint="eastAsia"/>
          <w:b/>
          <w:sz w:val="24"/>
          <w:szCs w:val="24"/>
        </w:rPr>
        <w:t>物理机</w:t>
      </w:r>
      <w:r w:rsidR="00144E78">
        <w:rPr>
          <w:rFonts w:eastAsiaTheme="minorEastAsia" w:hint="eastAsia"/>
          <w:b/>
          <w:sz w:val="24"/>
          <w:szCs w:val="24"/>
        </w:rPr>
        <w:t>注册</w:t>
      </w:r>
    </w:p>
    <w:p w:rsidR="00B6547E" w:rsidRDefault="00B6547E"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物理机</w:t>
      </w:r>
      <w:r w:rsidR="00836A65">
        <w:rPr>
          <w:rFonts w:asciiTheme="minorEastAsia" w:eastAsiaTheme="minorEastAsia" w:hAnsiTheme="minorEastAsia" w:cs="微软雅黑" w:hint="eastAsia"/>
          <w:sz w:val="24"/>
          <w:szCs w:val="24"/>
        </w:rPr>
        <w:t>注册</w:t>
      </w:r>
      <w:r w:rsidRPr="00DD2E87">
        <w:rPr>
          <w:rFonts w:asciiTheme="minorEastAsia" w:eastAsiaTheme="minorEastAsia" w:hAnsiTheme="minorEastAsia" w:cs="微软雅黑"/>
          <w:sz w:val="24"/>
          <w:szCs w:val="24"/>
        </w:rPr>
        <w:t>指的是管理员</w:t>
      </w:r>
      <w:r w:rsidRPr="00DD2E87">
        <w:rPr>
          <w:rFonts w:asciiTheme="minorEastAsia" w:eastAsiaTheme="minorEastAsia" w:hAnsiTheme="minorEastAsia" w:cs="微软雅黑" w:hint="eastAsia"/>
          <w:sz w:val="24"/>
          <w:szCs w:val="24"/>
        </w:rPr>
        <w:t>登记</w:t>
      </w:r>
      <w:r w:rsidR="003056FA" w:rsidRPr="00DD2E87">
        <w:rPr>
          <w:rFonts w:asciiTheme="minorEastAsia" w:eastAsiaTheme="minorEastAsia" w:hAnsiTheme="minorEastAsia" w:cs="微软雅黑"/>
          <w:sz w:val="24"/>
          <w:szCs w:val="24"/>
        </w:rPr>
        <w:t>新增</w:t>
      </w:r>
      <w:r w:rsidRPr="00DD2E87">
        <w:rPr>
          <w:rFonts w:asciiTheme="minorEastAsia" w:eastAsiaTheme="minorEastAsia" w:hAnsiTheme="minorEastAsia" w:cs="微软雅黑"/>
          <w:sz w:val="24"/>
          <w:szCs w:val="24"/>
        </w:rPr>
        <w:t>加物理机的基本信息</w:t>
      </w:r>
      <w:r w:rsidRPr="00DD2E87">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sz w:val="24"/>
          <w:szCs w:val="24"/>
        </w:rPr>
        <w:t>包括</w:t>
      </w:r>
      <w:r w:rsidR="00756FA8" w:rsidRPr="00DD2E87">
        <w:rPr>
          <w:rFonts w:asciiTheme="minorEastAsia" w:eastAsiaTheme="minorEastAsia" w:hAnsiTheme="minorEastAsia" w:cs="微软雅黑" w:hint="eastAsia"/>
          <w:sz w:val="24"/>
          <w:szCs w:val="24"/>
        </w:rPr>
        <w:t>接入</w:t>
      </w:r>
      <w:r w:rsidR="00756FA8" w:rsidRPr="00DD2E87">
        <w:rPr>
          <w:rFonts w:asciiTheme="minorEastAsia" w:eastAsiaTheme="minorEastAsia" w:hAnsiTheme="minorEastAsia" w:cs="微软雅黑"/>
          <w:sz w:val="24"/>
          <w:szCs w:val="24"/>
        </w:rPr>
        <w:t>站点名、</w:t>
      </w:r>
      <w:r w:rsidRPr="00DD2E87">
        <w:rPr>
          <w:rFonts w:asciiTheme="minorEastAsia" w:eastAsiaTheme="minorEastAsia" w:hAnsiTheme="minorEastAsia" w:cs="微软雅黑"/>
          <w:sz w:val="24"/>
          <w:szCs w:val="24"/>
        </w:rPr>
        <w:t>物理机</w:t>
      </w:r>
      <w:r w:rsidR="002F25EE">
        <w:rPr>
          <w:rFonts w:asciiTheme="minorEastAsia" w:eastAsiaTheme="minorEastAsia" w:hAnsiTheme="minorEastAsia" w:cs="微软雅黑" w:hint="eastAsia"/>
          <w:sz w:val="24"/>
          <w:szCs w:val="24"/>
        </w:rPr>
        <w:t>临时</w:t>
      </w:r>
      <w:r w:rsidRPr="00DD2E87">
        <w:rPr>
          <w:rFonts w:asciiTheme="minorEastAsia" w:eastAsiaTheme="minorEastAsia" w:hAnsiTheme="minorEastAsia" w:cs="微软雅黑"/>
          <w:sz w:val="24"/>
          <w:szCs w:val="24"/>
        </w:rPr>
        <w:t>IP、物理机OS用户名、OS用户密码</w:t>
      </w:r>
      <w:r w:rsidR="00A031D6">
        <w:rPr>
          <w:rFonts w:asciiTheme="minorEastAsia" w:eastAsiaTheme="minorEastAsia" w:hAnsiTheme="minorEastAsia" w:cs="微软雅黑" w:hint="eastAsia"/>
          <w:sz w:val="24"/>
          <w:szCs w:val="24"/>
        </w:rPr>
        <w:t>、</w:t>
      </w:r>
      <w:r w:rsidR="00A031D6">
        <w:rPr>
          <w:rFonts w:asciiTheme="minorEastAsia" w:eastAsiaTheme="minorEastAsia" w:hAnsiTheme="minorEastAsia" w:cs="微软雅黑"/>
          <w:sz w:val="24"/>
          <w:szCs w:val="24"/>
        </w:rPr>
        <w:t>所在库房、摆放位置</w:t>
      </w:r>
      <w:r w:rsidRPr="00DD2E87">
        <w:rPr>
          <w:rFonts w:asciiTheme="minorEastAsia" w:eastAsiaTheme="minorEastAsia" w:hAnsiTheme="minorEastAsia" w:cs="微软雅黑"/>
          <w:sz w:val="24"/>
          <w:szCs w:val="24"/>
        </w:rPr>
        <w:t>。登记</w:t>
      </w:r>
      <w:r w:rsidRPr="00DD2E87">
        <w:rPr>
          <w:rFonts w:asciiTheme="minorEastAsia" w:eastAsiaTheme="minorEastAsia" w:hAnsiTheme="minorEastAsia" w:cs="微软雅黑" w:hint="eastAsia"/>
          <w:sz w:val="24"/>
          <w:szCs w:val="24"/>
        </w:rPr>
        <w:t>完成</w:t>
      </w:r>
      <w:r w:rsidRPr="00DD2E87">
        <w:rPr>
          <w:rFonts w:asciiTheme="minorEastAsia" w:eastAsiaTheme="minorEastAsia" w:hAnsiTheme="minorEastAsia" w:cs="微软雅黑"/>
          <w:sz w:val="24"/>
          <w:szCs w:val="24"/>
        </w:rPr>
        <w:t>后，需要验证物理机</w:t>
      </w:r>
      <w:r w:rsidRPr="00DD2E87">
        <w:rPr>
          <w:rFonts w:asciiTheme="minorEastAsia" w:eastAsiaTheme="minorEastAsia" w:hAnsiTheme="minorEastAsia" w:cs="微软雅黑" w:hint="eastAsia"/>
          <w:sz w:val="24"/>
          <w:szCs w:val="24"/>
        </w:rPr>
        <w:t>真实性</w:t>
      </w:r>
      <w:r w:rsidR="00736822">
        <w:rPr>
          <w:rFonts w:asciiTheme="minorEastAsia" w:eastAsiaTheme="minorEastAsia" w:hAnsiTheme="minorEastAsia" w:cs="微软雅黑" w:hint="eastAsia"/>
          <w:sz w:val="24"/>
          <w:szCs w:val="24"/>
        </w:rPr>
        <w:t>，</w:t>
      </w:r>
      <w:r w:rsidR="00736822">
        <w:rPr>
          <w:rFonts w:asciiTheme="minorEastAsia" w:eastAsiaTheme="minorEastAsia" w:hAnsiTheme="minorEastAsia" w:cs="微软雅黑"/>
          <w:sz w:val="24"/>
          <w:szCs w:val="24"/>
        </w:rPr>
        <w:t>如果验证失败，</w:t>
      </w:r>
      <w:r w:rsidR="00836A65">
        <w:rPr>
          <w:rFonts w:asciiTheme="minorEastAsia" w:eastAsiaTheme="minorEastAsia" w:hAnsiTheme="minorEastAsia" w:cs="微软雅黑" w:hint="eastAsia"/>
          <w:sz w:val="24"/>
          <w:szCs w:val="24"/>
        </w:rPr>
        <w:t>则</w:t>
      </w:r>
      <w:r w:rsidR="00736822">
        <w:rPr>
          <w:rFonts w:asciiTheme="minorEastAsia" w:eastAsiaTheme="minorEastAsia" w:hAnsiTheme="minorEastAsia" w:cs="微软雅黑" w:hint="eastAsia"/>
          <w:sz w:val="24"/>
          <w:szCs w:val="24"/>
        </w:rPr>
        <w:t>注册</w:t>
      </w:r>
      <w:r w:rsidR="00736822">
        <w:rPr>
          <w:rFonts w:asciiTheme="minorEastAsia" w:eastAsiaTheme="minorEastAsia" w:hAnsiTheme="minorEastAsia" w:cs="微软雅黑"/>
          <w:sz w:val="24"/>
          <w:szCs w:val="24"/>
        </w:rPr>
        <w:t>失败</w:t>
      </w:r>
      <w:r w:rsidR="00144E78">
        <w:rPr>
          <w:rFonts w:asciiTheme="minorEastAsia" w:eastAsiaTheme="minorEastAsia" w:hAnsiTheme="minorEastAsia" w:cs="微软雅黑" w:hint="eastAsia"/>
          <w:sz w:val="24"/>
          <w:szCs w:val="24"/>
        </w:rPr>
        <w:t>。</w:t>
      </w:r>
      <w:r w:rsidR="00836A65">
        <w:rPr>
          <w:rFonts w:asciiTheme="minorEastAsia" w:eastAsiaTheme="minorEastAsia" w:hAnsiTheme="minorEastAsia" w:cs="微软雅黑" w:hint="eastAsia"/>
          <w:sz w:val="24"/>
          <w:szCs w:val="24"/>
        </w:rPr>
        <w:t>同时</w:t>
      </w:r>
      <w:r w:rsidR="00DF0496">
        <w:rPr>
          <w:rFonts w:asciiTheme="minorEastAsia" w:eastAsiaTheme="minorEastAsia" w:hAnsiTheme="minorEastAsia" w:cs="微软雅黑" w:hint="eastAsia"/>
          <w:sz w:val="24"/>
          <w:szCs w:val="24"/>
        </w:rPr>
        <w:t>提供</w:t>
      </w:r>
      <w:r w:rsidR="00DF0496">
        <w:rPr>
          <w:rFonts w:asciiTheme="minorEastAsia" w:eastAsiaTheme="minorEastAsia" w:hAnsiTheme="minorEastAsia" w:cs="微软雅黑"/>
          <w:sz w:val="24"/>
          <w:szCs w:val="24"/>
        </w:rPr>
        <w:t>批量导入</w:t>
      </w:r>
      <w:r w:rsidR="00A031D6">
        <w:rPr>
          <w:rFonts w:asciiTheme="minorEastAsia" w:eastAsiaTheme="minorEastAsia" w:hAnsiTheme="minorEastAsia" w:cs="微软雅黑" w:hint="eastAsia"/>
          <w:sz w:val="24"/>
          <w:szCs w:val="24"/>
        </w:rPr>
        <w:t>注册</w:t>
      </w:r>
      <w:r w:rsidR="00DF0496">
        <w:rPr>
          <w:rFonts w:asciiTheme="minorEastAsia" w:eastAsiaTheme="minorEastAsia" w:hAnsiTheme="minorEastAsia" w:cs="微软雅黑"/>
          <w:sz w:val="24"/>
          <w:szCs w:val="24"/>
        </w:rPr>
        <w:t>功能。</w:t>
      </w:r>
    </w:p>
    <w:p w:rsidR="002E3648" w:rsidRDefault="002E3648" w:rsidP="002E3648">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327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32710"/>
                    </a:xfrm>
                    <a:prstGeom prst="rect">
                      <a:avLst/>
                    </a:prstGeom>
                  </pic:spPr>
                </pic:pic>
              </a:graphicData>
            </a:graphic>
          </wp:inline>
        </w:drawing>
      </w:r>
    </w:p>
    <w:p w:rsidR="002E3648" w:rsidRDefault="002E3648" w:rsidP="002E3648">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w:t>
      </w:r>
      <w:r>
        <w:rPr>
          <w:rFonts w:asciiTheme="minorEastAsia" w:eastAsiaTheme="minorEastAsia" w:hAnsiTheme="minorEastAsia" w:cs="微软雅黑"/>
          <w:sz w:val="24"/>
          <w:szCs w:val="24"/>
        </w:rPr>
        <w:t>注册时序图</w:t>
      </w:r>
    </w:p>
    <w:p w:rsidR="00037B68" w:rsidRDefault="00037B68" w:rsidP="002E3648">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17614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76145"/>
                    </a:xfrm>
                    <a:prstGeom prst="rect">
                      <a:avLst/>
                    </a:prstGeom>
                  </pic:spPr>
                </pic:pic>
              </a:graphicData>
            </a:graphic>
          </wp:inline>
        </w:drawing>
      </w:r>
    </w:p>
    <w:p w:rsidR="00037B68" w:rsidRPr="00DF0496" w:rsidRDefault="00037B68" w:rsidP="002E3648">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主机</w:t>
      </w:r>
      <w:r>
        <w:rPr>
          <w:rFonts w:asciiTheme="minorEastAsia" w:eastAsiaTheme="minorEastAsia" w:hAnsiTheme="minorEastAsia" w:cs="微软雅黑"/>
          <w:sz w:val="24"/>
          <w:szCs w:val="24"/>
        </w:rPr>
        <w:t>注册</w:t>
      </w:r>
      <w:r w:rsidR="00E55E65">
        <w:rPr>
          <w:rFonts w:asciiTheme="minorEastAsia" w:eastAsiaTheme="minorEastAsia" w:hAnsiTheme="minorEastAsia" w:cs="微软雅黑"/>
          <w:sz w:val="24"/>
          <w:szCs w:val="24"/>
        </w:rPr>
        <w:t>界面原型</w:t>
      </w:r>
    </w:p>
    <w:p w:rsidR="002E0797" w:rsidRPr="00DD2E87" w:rsidRDefault="002E0797" w:rsidP="00043A14">
      <w:pPr>
        <w:pStyle w:val="ab"/>
        <w:numPr>
          <w:ilvl w:val="0"/>
          <w:numId w:val="32"/>
        </w:numPr>
        <w:ind w:firstLineChars="0"/>
        <w:rPr>
          <w:rFonts w:eastAsiaTheme="minorEastAsia"/>
          <w:b/>
          <w:sz w:val="24"/>
          <w:szCs w:val="24"/>
        </w:rPr>
      </w:pPr>
      <w:r w:rsidRPr="00DD2E87">
        <w:rPr>
          <w:rFonts w:eastAsiaTheme="minorEastAsia" w:hint="eastAsia"/>
          <w:b/>
          <w:sz w:val="24"/>
          <w:szCs w:val="24"/>
        </w:rPr>
        <w:t>物理机</w:t>
      </w:r>
      <w:r w:rsidRPr="00DD2E87">
        <w:rPr>
          <w:rFonts w:eastAsiaTheme="minorEastAsia"/>
          <w:b/>
          <w:sz w:val="24"/>
          <w:szCs w:val="24"/>
        </w:rPr>
        <w:t>入库</w:t>
      </w:r>
    </w:p>
    <w:p w:rsidR="007103F9" w:rsidRDefault="00903DD9"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对</w:t>
      </w:r>
      <w:r w:rsidRPr="00DD2E87">
        <w:rPr>
          <w:rFonts w:asciiTheme="minorEastAsia" w:eastAsiaTheme="minorEastAsia" w:hAnsiTheme="minorEastAsia" w:cs="微软雅黑"/>
          <w:sz w:val="24"/>
          <w:szCs w:val="24"/>
        </w:rPr>
        <w:t>已经登记在系统中的物理机可以进行物理机入库操作，</w:t>
      </w:r>
      <w:r w:rsidRPr="009730D1">
        <w:rPr>
          <w:rFonts w:asciiTheme="minorEastAsia" w:eastAsiaTheme="minorEastAsia" w:hAnsiTheme="minorEastAsia" w:cs="微软雅黑"/>
          <w:sz w:val="24"/>
          <w:szCs w:val="24"/>
        </w:rPr>
        <w:t>入库时要求</w:t>
      </w:r>
      <w:r w:rsidR="00043A14">
        <w:rPr>
          <w:rFonts w:asciiTheme="minorEastAsia" w:eastAsiaTheme="minorEastAsia" w:hAnsiTheme="minorEastAsia" w:cs="微软雅黑" w:hint="eastAsia"/>
          <w:sz w:val="24"/>
          <w:szCs w:val="24"/>
        </w:rPr>
        <w:t>检索</w:t>
      </w:r>
      <w:r w:rsidR="00043A14">
        <w:rPr>
          <w:rFonts w:asciiTheme="minorEastAsia" w:eastAsiaTheme="minorEastAsia" w:hAnsiTheme="minorEastAsia" w:cs="微软雅黑"/>
          <w:sz w:val="24"/>
          <w:szCs w:val="24"/>
        </w:rPr>
        <w:t>物理机</w:t>
      </w:r>
      <w:r w:rsidR="00043A14">
        <w:rPr>
          <w:rFonts w:asciiTheme="minorEastAsia" w:eastAsiaTheme="minorEastAsia" w:hAnsiTheme="minorEastAsia" w:cs="微软雅黑" w:hint="eastAsia"/>
          <w:sz w:val="24"/>
          <w:szCs w:val="24"/>
        </w:rPr>
        <w:t>基本</w:t>
      </w:r>
      <w:r w:rsidR="00043A14">
        <w:rPr>
          <w:rFonts w:asciiTheme="minorEastAsia" w:eastAsiaTheme="minorEastAsia" w:hAnsiTheme="minorEastAsia" w:cs="微软雅黑"/>
          <w:sz w:val="24"/>
          <w:szCs w:val="24"/>
        </w:rPr>
        <w:t>信息，包括：</w:t>
      </w:r>
      <w:r w:rsidR="00043A14">
        <w:rPr>
          <w:rFonts w:asciiTheme="minorEastAsia" w:eastAsiaTheme="minorEastAsia" w:hAnsiTheme="minorEastAsia" w:cs="微软雅黑" w:hint="eastAsia"/>
          <w:sz w:val="24"/>
          <w:szCs w:val="24"/>
        </w:rPr>
        <w:t>物理机</w:t>
      </w:r>
      <w:r w:rsidR="00043A14">
        <w:rPr>
          <w:rFonts w:asciiTheme="minorEastAsia" w:eastAsiaTheme="minorEastAsia" w:hAnsiTheme="minorEastAsia" w:cs="微软雅黑"/>
          <w:sz w:val="24"/>
          <w:szCs w:val="24"/>
        </w:rPr>
        <w:t>名称、CPU核数、内存大小、本地</w:t>
      </w:r>
      <w:r w:rsidR="00043A14">
        <w:rPr>
          <w:rFonts w:asciiTheme="minorEastAsia" w:eastAsiaTheme="minorEastAsia" w:hAnsiTheme="minorEastAsia" w:cs="微软雅黑" w:hint="eastAsia"/>
          <w:sz w:val="24"/>
          <w:szCs w:val="24"/>
        </w:rPr>
        <w:t>存储</w:t>
      </w:r>
      <w:r w:rsidR="00043A14">
        <w:rPr>
          <w:rFonts w:asciiTheme="minorEastAsia" w:eastAsiaTheme="minorEastAsia" w:hAnsiTheme="minorEastAsia" w:cs="微软雅黑"/>
          <w:sz w:val="24"/>
          <w:szCs w:val="24"/>
        </w:rPr>
        <w:t>大小</w:t>
      </w:r>
      <w:r w:rsidR="00043A14">
        <w:rPr>
          <w:rFonts w:asciiTheme="minorEastAsia" w:eastAsiaTheme="minorEastAsia" w:hAnsiTheme="minorEastAsia" w:cs="微软雅黑" w:hint="eastAsia"/>
          <w:sz w:val="24"/>
          <w:szCs w:val="24"/>
        </w:rPr>
        <w:t>，</w:t>
      </w:r>
      <w:r w:rsidR="00043A14">
        <w:rPr>
          <w:rFonts w:asciiTheme="minorEastAsia" w:eastAsiaTheme="minorEastAsia" w:hAnsiTheme="minorEastAsia" w:cs="微软雅黑"/>
          <w:sz w:val="24"/>
          <w:szCs w:val="24"/>
        </w:rPr>
        <w:t>还需要</w:t>
      </w:r>
      <w:r w:rsidRPr="009730D1">
        <w:rPr>
          <w:rFonts w:asciiTheme="minorEastAsia" w:eastAsiaTheme="minorEastAsia" w:hAnsiTheme="minorEastAsia" w:cs="微软雅黑" w:hint="eastAsia"/>
          <w:sz w:val="24"/>
          <w:szCs w:val="24"/>
        </w:rPr>
        <w:t>检查</w:t>
      </w:r>
      <w:r w:rsidRPr="009730D1">
        <w:rPr>
          <w:rFonts w:asciiTheme="minorEastAsia" w:eastAsiaTheme="minorEastAsia" w:hAnsiTheme="minorEastAsia" w:cs="微软雅黑"/>
          <w:sz w:val="24"/>
          <w:szCs w:val="24"/>
        </w:rPr>
        <w:t>与存储的</w:t>
      </w:r>
      <w:r w:rsidRPr="009730D1">
        <w:rPr>
          <w:rFonts w:asciiTheme="minorEastAsia" w:eastAsiaTheme="minorEastAsia" w:hAnsiTheme="minorEastAsia" w:cs="微软雅黑" w:hint="eastAsia"/>
          <w:sz w:val="24"/>
          <w:szCs w:val="24"/>
        </w:rPr>
        <w:t>连通性</w:t>
      </w:r>
      <w:r w:rsidR="009730D1">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hint="eastAsia"/>
          <w:sz w:val="24"/>
          <w:szCs w:val="24"/>
        </w:rPr>
        <w:t>入库</w:t>
      </w:r>
      <w:r w:rsidRPr="00DD2E87">
        <w:rPr>
          <w:rFonts w:asciiTheme="minorEastAsia" w:eastAsiaTheme="minorEastAsia" w:hAnsiTheme="minorEastAsia" w:cs="微软雅黑"/>
          <w:sz w:val="24"/>
          <w:szCs w:val="24"/>
        </w:rPr>
        <w:t>时，</w:t>
      </w:r>
      <w:r w:rsidR="00043A14">
        <w:rPr>
          <w:rFonts w:asciiTheme="minorEastAsia" w:eastAsiaTheme="minorEastAsia" w:hAnsiTheme="minorEastAsia" w:cs="微软雅黑" w:hint="eastAsia"/>
          <w:sz w:val="24"/>
          <w:szCs w:val="24"/>
        </w:rPr>
        <w:t>后端</w:t>
      </w:r>
      <w:r w:rsidR="00043A14">
        <w:rPr>
          <w:rFonts w:asciiTheme="minorEastAsia" w:eastAsiaTheme="minorEastAsia" w:hAnsiTheme="minorEastAsia" w:cs="微软雅黑"/>
          <w:sz w:val="24"/>
          <w:szCs w:val="24"/>
        </w:rPr>
        <w:t>服务自动</w:t>
      </w:r>
      <w:r w:rsidR="00043A14">
        <w:rPr>
          <w:rFonts w:asciiTheme="minorEastAsia" w:eastAsiaTheme="minorEastAsia" w:hAnsiTheme="minorEastAsia" w:cs="微软雅黑" w:hint="eastAsia"/>
          <w:sz w:val="24"/>
          <w:szCs w:val="24"/>
        </w:rPr>
        <w:t>分配</w:t>
      </w:r>
      <w:r w:rsidR="00043A14">
        <w:rPr>
          <w:rFonts w:asciiTheme="minorEastAsia" w:eastAsiaTheme="minorEastAsia" w:hAnsiTheme="minorEastAsia" w:cs="微软雅黑"/>
          <w:sz w:val="24"/>
          <w:szCs w:val="24"/>
        </w:rPr>
        <w:t>内部IP给此物理机</w:t>
      </w:r>
      <w:r w:rsidR="002F25EE">
        <w:rPr>
          <w:rFonts w:asciiTheme="minorEastAsia" w:eastAsiaTheme="minorEastAsia" w:hAnsiTheme="minorEastAsia" w:cs="微软雅黑"/>
          <w:sz w:val="24"/>
          <w:szCs w:val="24"/>
        </w:rPr>
        <w:t>，以此替换原有的临时IP。</w:t>
      </w:r>
      <w:r w:rsidR="002F25EE">
        <w:rPr>
          <w:rFonts w:asciiTheme="minorEastAsia" w:eastAsiaTheme="minorEastAsia" w:hAnsiTheme="minorEastAsia" w:cs="微软雅黑" w:hint="eastAsia"/>
          <w:sz w:val="24"/>
          <w:szCs w:val="24"/>
        </w:rPr>
        <w:t>同时</w:t>
      </w:r>
      <w:r w:rsidRPr="00DD2E87">
        <w:rPr>
          <w:rFonts w:asciiTheme="minorEastAsia" w:eastAsiaTheme="minorEastAsia" w:hAnsiTheme="minorEastAsia" w:cs="微软雅黑"/>
          <w:sz w:val="24"/>
          <w:szCs w:val="24"/>
        </w:rPr>
        <w:t>需要在物理机上</w:t>
      </w:r>
      <w:r w:rsidR="00EA0824">
        <w:rPr>
          <w:rFonts w:asciiTheme="minorEastAsia" w:eastAsiaTheme="minorEastAsia" w:hAnsiTheme="minorEastAsia" w:cs="微软雅黑" w:hint="eastAsia"/>
          <w:sz w:val="24"/>
          <w:szCs w:val="24"/>
        </w:rPr>
        <w:t>选择</w:t>
      </w:r>
      <w:r w:rsidR="00F85F49">
        <w:rPr>
          <w:rFonts w:asciiTheme="minorEastAsia" w:eastAsiaTheme="minorEastAsia" w:hAnsiTheme="minorEastAsia" w:cs="微软雅黑" w:hint="eastAsia"/>
          <w:sz w:val="24"/>
          <w:szCs w:val="24"/>
        </w:rPr>
        <w:t>组件</w:t>
      </w:r>
      <w:r w:rsidR="00F85F49">
        <w:rPr>
          <w:rFonts w:asciiTheme="minorEastAsia" w:eastAsiaTheme="minorEastAsia" w:hAnsiTheme="minorEastAsia" w:cs="微软雅黑"/>
          <w:sz w:val="24"/>
          <w:szCs w:val="24"/>
        </w:rPr>
        <w:t>软件</w:t>
      </w:r>
      <w:r w:rsidR="009D6477">
        <w:rPr>
          <w:rFonts w:asciiTheme="minorEastAsia" w:eastAsiaTheme="minorEastAsia" w:hAnsiTheme="minorEastAsia" w:cs="微软雅黑" w:hint="eastAsia"/>
          <w:sz w:val="24"/>
          <w:szCs w:val="24"/>
        </w:rPr>
        <w:t>组</w:t>
      </w:r>
      <w:r w:rsidR="00EA0824">
        <w:rPr>
          <w:rFonts w:asciiTheme="minorEastAsia" w:eastAsiaTheme="minorEastAsia" w:hAnsiTheme="minorEastAsia" w:cs="微软雅黑"/>
          <w:sz w:val="24"/>
          <w:szCs w:val="24"/>
        </w:rPr>
        <w:t>进行</w:t>
      </w:r>
      <w:r w:rsidRPr="00DD2E87">
        <w:rPr>
          <w:rFonts w:asciiTheme="minorEastAsia" w:eastAsiaTheme="minorEastAsia" w:hAnsiTheme="minorEastAsia" w:cs="微软雅黑"/>
          <w:sz w:val="24"/>
          <w:szCs w:val="24"/>
        </w:rPr>
        <w:t>安装基础管理软件、系统参数配置</w:t>
      </w:r>
      <w:r w:rsidRPr="00DD2E87">
        <w:rPr>
          <w:rFonts w:asciiTheme="minorEastAsia" w:eastAsiaTheme="minorEastAsia" w:hAnsiTheme="minorEastAsia" w:cs="微软雅黑" w:hint="eastAsia"/>
          <w:sz w:val="24"/>
          <w:szCs w:val="24"/>
        </w:rPr>
        <w:t>等</w:t>
      </w:r>
      <w:r w:rsidRPr="00DD2E87">
        <w:rPr>
          <w:rFonts w:asciiTheme="minorEastAsia" w:eastAsiaTheme="minorEastAsia" w:hAnsiTheme="minorEastAsia" w:cs="微软雅黑"/>
          <w:sz w:val="24"/>
          <w:szCs w:val="24"/>
        </w:rPr>
        <w:t>初始化操作</w:t>
      </w:r>
      <w:r w:rsidR="001D35EE" w:rsidRPr="00DD2E87">
        <w:rPr>
          <w:rFonts w:asciiTheme="minorEastAsia" w:eastAsiaTheme="minorEastAsia" w:hAnsiTheme="minorEastAsia" w:cs="微软雅黑" w:hint="eastAsia"/>
          <w:sz w:val="24"/>
          <w:szCs w:val="24"/>
        </w:rPr>
        <w:t>、</w:t>
      </w:r>
      <w:r w:rsidR="00123C77">
        <w:rPr>
          <w:rFonts w:asciiTheme="minorEastAsia" w:eastAsiaTheme="minorEastAsia" w:hAnsiTheme="minorEastAsia" w:cs="微软雅黑" w:hint="eastAsia"/>
          <w:sz w:val="24"/>
          <w:szCs w:val="24"/>
        </w:rPr>
        <w:t>指定</w:t>
      </w:r>
      <w:r w:rsidR="00123C77">
        <w:rPr>
          <w:rFonts w:asciiTheme="minorEastAsia" w:eastAsiaTheme="minorEastAsia" w:hAnsiTheme="minorEastAsia" w:cs="微软雅黑"/>
          <w:sz w:val="24"/>
          <w:szCs w:val="24"/>
        </w:rPr>
        <w:t>物理机</w:t>
      </w:r>
      <w:r w:rsidR="00997049">
        <w:rPr>
          <w:rFonts w:asciiTheme="minorEastAsia" w:eastAsiaTheme="minorEastAsia" w:hAnsiTheme="minorEastAsia" w:cs="微软雅黑" w:hint="eastAsia"/>
          <w:sz w:val="24"/>
          <w:szCs w:val="24"/>
        </w:rPr>
        <w:t>属</w:t>
      </w:r>
      <w:r w:rsidR="00997049">
        <w:rPr>
          <w:rFonts w:asciiTheme="minorEastAsia" w:eastAsiaTheme="minorEastAsia" w:hAnsiTheme="minorEastAsia" w:cs="微软雅黑"/>
          <w:sz w:val="24"/>
          <w:szCs w:val="24"/>
        </w:rPr>
        <w:t>集群</w:t>
      </w:r>
      <w:r w:rsidR="00123C77">
        <w:rPr>
          <w:rFonts w:asciiTheme="minorEastAsia" w:eastAsiaTheme="minorEastAsia" w:hAnsiTheme="minorEastAsia" w:cs="微软雅黑" w:hint="eastAsia"/>
          <w:sz w:val="24"/>
          <w:szCs w:val="24"/>
        </w:rPr>
        <w:t>，</w:t>
      </w:r>
      <w:r w:rsidR="001D35EE" w:rsidRPr="00DD2E87">
        <w:rPr>
          <w:rFonts w:asciiTheme="minorEastAsia" w:eastAsiaTheme="minorEastAsia" w:hAnsiTheme="minorEastAsia" w:cs="微软雅黑"/>
          <w:sz w:val="24"/>
          <w:szCs w:val="24"/>
        </w:rPr>
        <w:t>指定物理机安装数据库实例个数</w:t>
      </w:r>
      <w:r w:rsidR="001D35EE" w:rsidRPr="00DD2E87">
        <w:rPr>
          <w:rFonts w:asciiTheme="minorEastAsia" w:eastAsiaTheme="minorEastAsia" w:hAnsiTheme="minorEastAsia" w:cs="微软雅黑" w:hint="eastAsia"/>
          <w:sz w:val="24"/>
          <w:szCs w:val="24"/>
        </w:rPr>
        <w:t>上限</w:t>
      </w:r>
      <w:r w:rsidRPr="00DD2E87">
        <w:rPr>
          <w:rFonts w:asciiTheme="minorEastAsia" w:eastAsiaTheme="minorEastAsia" w:hAnsiTheme="minorEastAsia" w:cs="微软雅黑"/>
          <w:sz w:val="24"/>
          <w:szCs w:val="24"/>
        </w:rPr>
        <w:t>。</w:t>
      </w:r>
      <w:r w:rsidR="007C156D" w:rsidRPr="00DD2E87">
        <w:rPr>
          <w:rFonts w:asciiTheme="minorEastAsia" w:eastAsiaTheme="minorEastAsia" w:hAnsiTheme="minorEastAsia" w:cs="微软雅黑" w:hint="eastAsia"/>
          <w:sz w:val="24"/>
          <w:szCs w:val="24"/>
        </w:rPr>
        <w:t>在</w:t>
      </w:r>
      <w:r w:rsidR="007C156D" w:rsidRPr="00DD2E87">
        <w:rPr>
          <w:rFonts w:asciiTheme="minorEastAsia" w:eastAsiaTheme="minorEastAsia" w:hAnsiTheme="minorEastAsia" w:cs="微软雅黑"/>
          <w:sz w:val="24"/>
          <w:szCs w:val="24"/>
        </w:rPr>
        <w:t>物理机入库过程中</w:t>
      </w:r>
      <w:r w:rsidR="007C156D" w:rsidRPr="00DD2E87">
        <w:rPr>
          <w:rFonts w:asciiTheme="minorEastAsia" w:eastAsiaTheme="minorEastAsia" w:hAnsiTheme="minorEastAsia" w:cs="微软雅黑" w:hint="eastAsia"/>
          <w:sz w:val="24"/>
          <w:szCs w:val="24"/>
        </w:rPr>
        <w:t>需要</w:t>
      </w:r>
      <w:r w:rsidR="007C156D" w:rsidRPr="00DD2E87">
        <w:rPr>
          <w:rFonts w:asciiTheme="minorEastAsia" w:eastAsiaTheme="minorEastAsia" w:hAnsiTheme="minorEastAsia" w:cs="微软雅黑"/>
          <w:sz w:val="24"/>
          <w:szCs w:val="24"/>
        </w:rPr>
        <w:t>对</w:t>
      </w:r>
      <w:r w:rsidR="007C156D" w:rsidRPr="00DD2E87">
        <w:rPr>
          <w:rFonts w:asciiTheme="minorEastAsia" w:eastAsiaTheme="minorEastAsia" w:hAnsiTheme="minorEastAsia" w:cs="微软雅黑" w:hint="eastAsia"/>
          <w:sz w:val="24"/>
          <w:szCs w:val="24"/>
        </w:rPr>
        <w:t>入库</w:t>
      </w:r>
      <w:r w:rsidR="007C156D" w:rsidRPr="00DD2E87">
        <w:rPr>
          <w:rFonts w:asciiTheme="minorEastAsia" w:eastAsiaTheme="minorEastAsia" w:hAnsiTheme="minorEastAsia" w:cs="微软雅黑"/>
          <w:sz w:val="24"/>
          <w:szCs w:val="24"/>
        </w:rPr>
        <w:t>完成情况进行监控，</w:t>
      </w:r>
      <w:r w:rsidR="007C156D" w:rsidRPr="00DD2E87">
        <w:rPr>
          <w:rFonts w:asciiTheme="minorEastAsia" w:eastAsiaTheme="minorEastAsia" w:hAnsiTheme="minorEastAsia" w:cs="微软雅黑" w:hint="eastAsia"/>
          <w:sz w:val="24"/>
          <w:szCs w:val="24"/>
        </w:rPr>
        <w:t>掌握</w:t>
      </w:r>
      <w:r w:rsidR="007C156D" w:rsidRPr="00DD2E87">
        <w:rPr>
          <w:rFonts w:asciiTheme="minorEastAsia" w:eastAsiaTheme="minorEastAsia" w:hAnsiTheme="minorEastAsia" w:cs="微软雅黑"/>
          <w:sz w:val="24"/>
          <w:szCs w:val="24"/>
        </w:rPr>
        <w:t>完成进度。</w:t>
      </w:r>
      <w:r w:rsidR="00AC4DE1">
        <w:rPr>
          <w:rFonts w:asciiTheme="minorEastAsia" w:eastAsiaTheme="minorEastAsia" w:hAnsiTheme="minorEastAsia" w:cs="微软雅黑" w:hint="eastAsia"/>
          <w:sz w:val="24"/>
          <w:szCs w:val="24"/>
        </w:rPr>
        <w:t>在</w:t>
      </w:r>
      <w:r w:rsidR="00AC4DE1">
        <w:rPr>
          <w:rFonts w:asciiTheme="minorEastAsia" w:eastAsiaTheme="minorEastAsia" w:hAnsiTheme="minorEastAsia" w:cs="微软雅黑"/>
          <w:sz w:val="24"/>
          <w:szCs w:val="24"/>
        </w:rPr>
        <w:t>使用过程中可以对物理机上安装实例上限数做修改。</w:t>
      </w:r>
    </w:p>
    <w:p w:rsidR="001A7197" w:rsidRDefault="001A7197" w:rsidP="001A7197">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3317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31720"/>
                    </a:xfrm>
                    <a:prstGeom prst="rect">
                      <a:avLst/>
                    </a:prstGeom>
                  </pic:spPr>
                </pic:pic>
              </a:graphicData>
            </a:graphic>
          </wp:inline>
        </w:drawing>
      </w:r>
    </w:p>
    <w:p w:rsidR="005530AE" w:rsidRDefault="005530AE" w:rsidP="001A7197">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18154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15465"/>
                    </a:xfrm>
                    <a:prstGeom prst="rect">
                      <a:avLst/>
                    </a:prstGeom>
                  </pic:spPr>
                </pic:pic>
              </a:graphicData>
            </a:graphic>
          </wp:inline>
        </w:drawing>
      </w:r>
    </w:p>
    <w:p w:rsidR="005530AE" w:rsidRPr="00DD2E87" w:rsidRDefault="005530AE" w:rsidP="001A7197">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物理机入库</w:t>
      </w:r>
      <w:r>
        <w:rPr>
          <w:rFonts w:asciiTheme="minorEastAsia" w:eastAsiaTheme="minorEastAsia" w:hAnsiTheme="minorEastAsia" w:cs="微软雅黑"/>
          <w:sz w:val="24"/>
          <w:szCs w:val="24"/>
        </w:rPr>
        <w:t>操作界面原型</w:t>
      </w:r>
    </w:p>
    <w:p w:rsidR="004A7016" w:rsidRPr="00DD2E87" w:rsidRDefault="00AF09FB" w:rsidP="004A7016">
      <w:pPr>
        <w:pStyle w:val="ab"/>
        <w:numPr>
          <w:ilvl w:val="0"/>
          <w:numId w:val="32"/>
        </w:numPr>
        <w:ind w:firstLineChars="0"/>
        <w:rPr>
          <w:rFonts w:eastAsiaTheme="minorEastAsia"/>
          <w:b/>
          <w:sz w:val="24"/>
          <w:szCs w:val="24"/>
        </w:rPr>
      </w:pPr>
      <w:r>
        <w:rPr>
          <w:rFonts w:eastAsiaTheme="minorEastAsia" w:hint="eastAsia"/>
          <w:b/>
          <w:sz w:val="24"/>
          <w:szCs w:val="24"/>
        </w:rPr>
        <w:t>物理</w:t>
      </w:r>
      <w:r w:rsidR="004A7016" w:rsidRPr="00DD2E87">
        <w:rPr>
          <w:rFonts w:eastAsiaTheme="minorEastAsia" w:hint="eastAsia"/>
          <w:b/>
          <w:sz w:val="24"/>
          <w:szCs w:val="24"/>
        </w:rPr>
        <w:t>机停用</w:t>
      </w:r>
    </w:p>
    <w:p w:rsidR="004A7016" w:rsidRDefault="004A7016"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物理机设置</w:t>
      </w:r>
      <w:r w:rsidRPr="00DD2E87">
        <w:rPr>
          <w:rFonts w:asciiTheme="minorEastAsia" w:eastAsiaTheme="minorEastAsia" w:hAnsiTheme="minorEastAsia" w:cs="微软雅黑"/>
          <w:sz w:val="24"/>
          <w:szCs w:val="24"/>
        </w:rPr>
        <w:t>为</w:t>
      </w:r>
      <w:r w:rsidRPr="00DD2E87">
        <w:rPr>
          <w:rFonts w:asciiTheme="minorEastAsia" w:eastAsiaTheme="minorEastAsia" w:hAnsiTheme="minorEastAsia" w:cs="微软雅黑" w:hint="eastAsia"/>
          <w:sz w:val="24"/>
          <w:szCs w:val="24"/>
        </w:rPr>
        <w:t>停用</w:t>
      </w:r>
      <w:r w:rsidRPr="00DD2E87">
        <w:rPr>
          <w:rFonts w:asciiTheme="minorEastAsia" w:eastAsiaTheme="minorEastAsia" w:hAnsiTheme="minorEastAsia" w:cs="微软雅黑"/>
          <w:sz w:val="24"/>
          <w:szCs w:val="24"/>
        </w:rPr>
        <w:t>后，该物理机以后不允许再次部署数据库实例。</w:t>
      </w:r>
    </w:p>
    <w:p w:rsidR="00F9512F" w:rsidRPr="00DD2E87" w:rsidRDefault="000F6F7D" w:rsidP="00F9512F">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2752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75205"/>
                    </a:xfrm>
                    <a:prstGeom prst="rect">
                      <a:avLst/>
                    </a:prstGeom>
                  </pic:spPr>
                </pic:pic>
              </a:graphicData>
            </a:graphic>
          </wp:inline>
        </w:drawing>
      </w:r>
    </w:p>
    <w:p w:rsidR="007103F9" w:rsidRPr="00DD2E87" w:rsidRDefault="00AF09FB" w:rsidP="004A7016">
      <w:pPr>
        <w:pStyle w:val="ab"/>
        <w:numPr>
          <w:ilvl w:val="0"/>
          <w:numId w:val="32"/>
        </w:numPr>
        <w:ind w:firstLineChars="0"/>
        <w:rPr>
          <w:rFonts w:eastAsiaTheme="minorEastAsia"/>
          <w:b/>
          <w:sz w:val="24"/>
          <w:szCs w:val="24"/>
        </w:rPr>
      </w:pPr>
      <w:r>
        <w:rPr>
          <w:rFonts w:eastAsiaTheme="minorEastAsia" w:hint="eastAsia"/>
          <w:b/>
          <w:sz w:val="24"/>
          <w:szCs w:val="24"/>
        </w:rPr>
        <w:t>物理</w:t>
      </w:r>
      <w:r w:rsidR="004A7016" w:rsidRPr="00DD2E87">
        <w:rPr>
          <w:rFonts w:eastAsiaTheme="minorEastAsia" w:hint="eastAsia"/>
          <w:b/>
          <w:sz w:val="24"/>
          <w:szCs w:val="24"/>
        </w:rPr>
        <w:t>机下线</w:t>
      </w:r>
    </w:p>
    <w:p w:rsidR="007103F9" w:rsidRDefault="002602E7"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对已经</w:t>
      </w:r>
      <w:r w:rsidR="00AF09FB">
        <w:rPr>
          <w:rFonts w:asciiTheme="minorEastAsia" w:eastAsiaTheme="minorEastAsia" w:hAnsiTheme="minorEastAsia" w:cs="微软雅黑"/>
          <w:sz w:val="24"/>
          <w:szCs w:val="24"/>
        </w:rPr>
        <w:t>处于停用状态的物理</w:t>
      </w:r>
      <w:r w:rsidRPr="00DD2E87">
        <w:rPr>
          <w:rFonts w:asciiTheme="minorEastAsia" w:eastAsiaTheme="minorEastAsia" w:hAnsiTheme="minorEastAsia" w:cs="微软雅黑"/>
          <w:sz w:val="24"/>
          <w:szCs w:val="24"/>
        </w:rPr>
        <w:t>机进行下线操作，</w:t>
      </w:r>
      <w:r w:rsidRPr="00DD2E87">
        <w:rPr>
          <w:rFonts w:asciiTheme="minorEastAsia" w:eastAsiaTheme="minorEastAsia" w:hAnsiTheme="minorEastAsia" w:cs="微软雅黑" w:hint="eastAsia"/>
          <w:sz w:val="24"/>
          <w:szCs w:val="24"/>
        </w:rPr>
        <w:t>下线前需要</w:t>
      </w:r>
      <w:r w:rsidR="00AF09FB">
        <w:rPr>
          <w:rFonts w:asciiTheme="minorEastAsia" w:eastAsiaTheme="minorEastAsia" w:hAnsiTheme="minorEastAsia" w:cs="微软雅黑"/>
          <w:sz w:val="24"/>
          <w:szCs w:val="24"/>
        </w:rPr>
        <w:t>判断该物理</w:t>
      </w:r>
      <w:r w:rsidRPr="00DD2E87">
        <w:rPr>
          <w:rFonts w:asciiTheme="minorEastAsia" w:eastAsiaTheme="minorEastAsia" w:hAnsiTheme="minorEastAsia" w:cs="微软雅黑"/>
          <w:sz w:val="24"/>
          <w:szCs w:val="24"/>
        </w:rPr>
        <w:t>机上是否还有数据库实例部署，</w:t>
      </w:r>
      <w:r w:rsidRPr="00DD2E87">
        <w:rPr>
          <w:rFonts w:asciiTheme="minorEastAsia" w:eastAsiaTheme="minorEastAsia" w:hAnsiTheme="minorEastAsia" w:cs="微软雅黑" w:hint="eastAsia"/>
          <w:sz w:val="24"/>
          <w:szCs w:val="24"/>
        </w:rPr>
        <w:t>如果</w:t>
      </w:r>
      <w:r w:rsidRPr="00DD2E87">
        <w:rPr>
          <w:rFonts w:asciiTheme="minorEastAsia" w:eastAsiaTheme="minorEastAsia" w:hAnsiTheme="minorEastAsia" w:cs="微软雅黑"/>
          <w:sz w:val="24"/>
          <w:szCs w:val="24"/>
        </w:rPr>
        <w:t>有</w:t>
      </w:r>
      <w:r w:rsidRPr="00DD2E87">
        <w:rPr>
          <w:rFonts w:asciiTheme="minorEastAsia" w:eastAsiaTheme="minorEastAsia" w:hAnsiTheme="minorEastAsia" w:cs="微软雅黑" w:hint="eastAsia"/>
          <w:sz w:val="24"/>
          <w:szCs w:val="24"/>
        </w:rPr>
        <w:t>则</w:t>
      </w:r>
      <w:r w:rsidRPr="00DD2E87">
        <w:rPr>
          <w:rFonts w:asciiTheme="minorEastAsia" w:eastAsiaTheme="minorEastAsia" w:hAnsiTheme="minorEastAsia" w:cs="微软雅黑"/>
          <w:sz w:val="24"/>
          <w:szCs w:val="24"/>
        </w:rPr>
        <w:t>不能执行下线操作。下线</w:t>
      </w:r>
      <w:r w:rsidRPr="00DD2E87">
        <w:rPr>
          <w:rFonts w:asciiTheme="minorEastAsia" w:eastAsiaTheme="minorEastAsia" w:hAnsiTheme="minorEastAsia" w:cs="微软雅黑" w:hint="eastAsia"/>
          <w:sz w:val="24"/>
          <w:szCs w:val="24"/>
        </w:rPr>
        <w:t>主要</w:t>
      </w:r>
      <w:r w:rsidR="00AF09FB">
        <w:rPr>
          <w:rFonts w:asciiTheme="minorEastAsia" w:eastAsiaTheme="minorEastAsia" w:hAnsiTheme="minorEastAsia" w:cs="微软雅黑"/>
          <w:sz w:val="24"/>
          <w:szCs w:val="24"/>
        </w:rPr>
        <w:t>执行删除与该物理</w:t>
      </w:r>
      <w:r w:rsidRPr="00DD2E87">
        <w:rPr>
          <w:rFonts w:asciiTheme="minorEastAsia" w:eastAsiaTheme="minorEastAsia" w:hAnsiTheme="minorEastAsia" w:cs="微软雅黑"/>
          <w:sz w:val="24"/>
          <w:szCs w:val="24"/>
        </w:rPr>
        <w:t>机相关的配置管理信息。</w:t>
      </w:r>
    </w:p>
    <w:p w:rsidR="000F6F7D" w:rsidRDefault="000F6F7D" w:rsidP="001C2CE8">
      <w:pPr>
        <w:spacing w:line="420" w:lineRule="auto"/>
        <w:ind w:firstLine="420"/>
        <w:jc w:val="left"/>
        <w:rPr>
          <w:rFonts w:eastAsiaTheme="minorEastAsia"/>
        </w:rPr>
      </w:pPr>
      <w:r>
        <w:rPr>
          <w:noProof/>
        </w:rPr>
        <w:lastRenderedPageBreak/>
        <w:drawing>
          <wp:inline distT="0" distB="0" distL="0" distR="0">
            <wp:extent cx="5274310" cy="27978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7810"/>
                    </a:xfrm>
                    <a:prstGeom prst="rect">
                      <a:avLst/>
                    </a:prstGeom>
                  </pic:spPr>
                </pic:pic>
              </a:graphicData>
            </a:graphic>
          </wp:inline>
        </w:drawing>
      </w:r>
    </w:p>
    <w:p w:rsidR="00944778" w:rsidRPr="00DD2E87" w:rsidRDefault="00AF09FB" w:rsidP="007C11E3">
      <w:pPr>
        <w:pStyle w:val="ab"/>
        <w:numPr>
          <w:ilvl w:val="0"/>
          <w:numId w:val="32"/>
        </w:numPr>
        <w:ind w:firstLineChars="0"/>
        <w:rPr>
          <w:rFonts w:eastAsiaTheme="minorEastAsia"/>
          <w:b/>
          <w:sz w:val="24"/>
          <w:szCs w:val="24"/>
        </w:rPr>
      </w:pPr>
      <w:r>
        <w:rPr>
          <w:rFonts w:eastAsiaTheme="minorEastAsia" w:hint="eastAsia"/>
          <w:b/>
          <w:sz w:val="24"/>
          <w:szCs w:val="24"/>
        </w:rPr>
        <w:t>物理</w:t>
      </w:r>
      <w:r w:rsidR="00944778" w:rsidRPr="00DD2E87">
        <w:rPr>
          <w:rFonts w:eastAsiaTheme="minorEastAsia" w:hint="eastAsia"/>
          <w:b/>
          <w:sz w:val="24"/>
          <w:szCs w:val="24"/>
        </w:rPr>
        <w:t>机</w:t>
      </w:r>
      <w:r w:rsidR="00944778" w:rsidRPr="00DD2E87">
        <w:rPr>
          <w:rFonts w:eastAsiaTheme="minorEastAsia"/>
          <w:b/>
          <w:sz w:val="24"/>
          <w:szCs w:val="24"/>
        </w:rPr>
        <w:t>信息展现</w:t>
      </w:r>
    </w:p>
    <w:p w:rsidR="00FD0CC1" w:rsidRDefault="007C11E3" w:rsidP="00645D42">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能</w:t>
      </w:r>
      <w:r w:rsidR="00AF09FB">
        <w:rPr>
          <w:rFonts w:asciiTheme="minorEastAsia" w:eastAsiaTheme="minorEastAsia" w:hAnsiTheme="minorEastAsia" w:cs="微软雅黑"/>
          <w:sz w:val="24"/>
          <w:szCs w:val="24"/>
        </w:rPr>
        <w:t>够通过表格或者图表的方式对物理</w:t>
      </w:r>
      <w:r w:rsidRPr="00DD2E87">
        <w:rPr>
          <w:rFonts w:asciiTheme="minorEastAsia" w:eastAsiaTheme="minorEastAsia" w:hAnsiTheme="minorEastAsia" w:cs="微软雅黑"/>
          <w:sz w:val="24"/>
          <w:szCs w:val="24"/>
        </w:rPr>
        <w:t>机的资源情况进行直观的展现，能后以物理机为单位进行相关信息的展示，包括物理机名称、IP地址</w:t>
      </w:r>
      <w:r w:rsidRPr="00DD2E87">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sz w:val="24"/>
          <w:szCs w:val="24"/>
        </w:rPr>
        <w:t>所</w:t>
      </w:r>
      <w:r w:rsidRPr="00DD2E87">
        <w:rPr>
          <w:rFonts w:asciiTheme="minorEastAsia" w:eastAsiaTheme="minorEastAsia" w:hAnsiTheme="minorEastAsia" w:cs="微软雅黑" w:hint="eastAsia"/>
          <w:sz w:val="24"/>
          <w:szCs w:val="24"/>
        </w:rPr>
        <w:t>属</w:t>
      </w:r>
      <w:r w:rsidRPr="00DD2E87">
        <w:rPr>
          <w:rFonts w:asciiTheme="minorEastAsia" w:eastAsiaTheme="minorEastAsia" w:hAnsiTheme="minorEastAsia" w:cs="微软雅黑"/>
          <w:sz w:val="24"/>
          <w:szCs w:val="24"/>
        </w:rPr>
        <w:t>站点、所属集群、</w:t>
      </w:r>
      <w:r w:rsidR="00337832" w:rsidRPr="00DD2E87">
        <w:rPr>
          <w:rFonts w:asciiTheme="minorEastAsia" w:eastAsiaTheme="minorEastAsia" w:hAnsiTheme="minorEastAsia" w:cs="微软雅黑" w:hint="eastAsia"/>
          <w:sz w:val="24"/>
          <w:szCs w:val="24"/>
        </w:rPr>
        <w:t>CPU</w:t>
      </w:r>
      <w:r w:rsidR="00337832" w:rsidRPr="00DD2E87">
        <w:rPr>
          <w:rFonts w:asciiTheme="minorEastAsia" w:eastAsiaTheme="minorEastAsia" w:hAnsiTheme="minorEastAsia" w:cs="微软雅黑"/>
          <w:sz w:val="24"/>
          <w:szCs w:val="24"/>
        </w:rPr>
        <w:t>总数、内存总数、本地磁盘大小、已使用CPU总数、已使用内存数</w:t>
      </w:r>
      <w:r w:rsidR="00337832" w:rsidRPr="00DD2E87">
        <w:rPr>
          <w:rFonts w:asciiTheme="minorEastAsia" w:eastAsiaTheme="minorEastAsia" w:hAnsiTheme="minorEastAsia" w:cs="微软雅黑" w:hint="eastAsia"/>
          <w:sz w:val="24"/>
          <w:szCs w:val="24"/>
        </w:rPr>
        <w:t>、</w:t>
      </w:r>
      <w:r w:rsidR="00337832" w:rsidRPr="00DD2E87">
        <w:rPr>
          <w:rFonts w:asciiTheme="minorEastAsia" w:eastAsiaTheme="minorEastAsia" w:hAnsiTheme="minorEastAsia" w:cs="微软雅黑"/>
          <w:sz w:val="24"/>
          <w:szCs w:val="24"/>
        </w:rPr>
        <w:t>已使用本地磁盘大小、数据库实例数</w:t>
      </w:r>
      <w:r w:rsidR="00337832" w:rsidRPr="00DD2E87">
        <w:rPr>
          <w:rFonts w:asciiTheme="minorEastAsia" w:eastAsiaTheme="minorEastAsia" w:hAnsiTheme="minorEastAsia" w:cs="微软雅黑" w:hint="eastAsia"/>
          <w:sz w:val="24"/>
          <w:szCs w:val="24"/>
        </w:rPr>
        <w:t>等</w:t>
      </w:r>
      <w:r w:rsidR="00337832" w:rsidRPr="00DD2E87">
        <w:rPr>
          <w:rFonts w:asciiTheme="minorEastAsia" w:eastAsiaTheme="minorEastAsia" w:hAnsiTheme="minorEastAsia" w:cs="微软雅黑"/>
          <w:sz w:val="24"/>
          <w:szCs w:val="24"/>
        </w:rPr>
        <w:t>信息。</w:t>
      </w:r>
      <w:r w:rsidR="000C2449">
        <w:rPr>
          <w:rFonts w:asciiTheme="minorEastAsia" w:eastAsiaTheme="minorEastAsia" w:hAnsiTheme="minorEastAsia" w:cs="微软雅黑" w:hint="eastAsia"/>
          <w:sz w:val="24"/>
          <w:szCs w:val="24"/>
        </w:rPr>
        <w:t>其中</w:t>
      </w:r>
      <w:r w:rsidR="000C2449">
        <w:rPr>
          <w:rFonts w:asciiTheme="minorEastAsia" w:eastAsiaTheme="minorEastAsia" w:hAnsiTheme="minorEastAsia" w:cs="微软雅黑"/>
          <w:sz w:val="24"/>
          <w:szCs w:val="24"/>
        </w:rPr>
        <w:t>静态信息在物理机资源</w:t>
      </w:r>
      <w:r w:rsidR="000C2449">
        <w:rPr>
          <w:rFonts w:asciiTheme="minorEastAsia" w:eastAsiaTheme="minorEastAsia" w:hAnsiTheme="minorEastAsia" w:cs="微软雅黑" w:hint="eastAsia"/>
          <w:sz w:val="24"/>
          <w:szCs w:val="24"/>
        </w:rPr>
        <w:t>管理</w:t>
      </w:r>
      <w:r w:rsidR="000C2449">
        <w:rPr>
          <w:rFonts w:asciiTheme="minorEastAsia" w:eastAsiaTheme="minorEastAsia" w:hAnsiTheme="minorEastAsia" w:cs="微软雅黑"/>
          <w:sz w:val="24"/>
          <w:szCs w:val="24"/>
        </w:rPr>
        <w:t>中展示，动态信息（</w:t>
      </w:r>
      <w:r w:rsidR="000C2449">
        <w:rPr>
          <w:rFonts w:asciiTheme="minorEastAsia" w:eastAsiaTheme="minorEastAsia" w:hAnsiTheme="minorEastAsia" w:cs="微软雅黑" w:hint="eastAsia"/>
          <w:sz w:val="24"/>
          <w:szCs w:val="24"/>
        </w:rPr>
        <w:t>CPU</w:t>
      </w:r>
      <w:r w:rsidR="000C2449">
        <w:rPr>
          <w:rFonts w:asciiTheme="minorEastAsia" w:eastAsiaTheme="minorEastAsia" w:hAnsiTheme="minorEastAsia" w:cs="微软雅黑"/>
          <w:sz w:val="24"/>
          <w:szCs w:val="24"/>
        </w:rPr>
        <w:t>使用率等）</w:t>
      </w:r>
      <w:r w:rsidR="000C2449">
        <w:rPr>
          <w:rFonts w:asciiTheme="minorEastAsia" w:eastAsiaTheme="minorEastAsia" w:hAnsiTheme="minorEastAsia" w:cs="微软雅黑" w:hint="eastAsia"/>
          <w:sz w:val="24"/>
          <w:szCs w:val="24"/>
        </w:rPr>
        <w:t>在监控</w:t>
      </w:r>
      <w:r w:rsidR="000C2449">
        <w:rPr>
          <w:rFonts w:asciiTheme="minorEastAsia" w:eastAsiaTheme="minorEastAsia" w:hAnsiTheme="minorEastAsia" w:cs="微软雅黑"/>
          <w:sz w:val="24"/>
          <w:szCs w:val="24"/>
        </w:rPr>
        <w:t>管理</w:t>
      </w:r>
      <w:r w:rsidR="00517D7E">
        <w:rPr>
          <w:rFonts w:asciiTheme="minorEastAsia" w:eastAsiaTheme="minorEastAsia" w:hAnsiTheme="minorEastAsia" w:cs="微软雅黑" w:hint="eastAsia"/>
          <w:sz w:val="24"/>
          <w:szCs w:val="24"/>
        </w:rPr>
        <w:t>中</w:t>
      </w:r>
      <w:r w:rsidR="000C2449">
        <w:rPr>
          <w:rFonts w:asciiTheme="minorEastAsia" w:eastAsiaTheme="minorEastAsia" w:hAnsiTheme="minorEastAsia" w:cs="微软雅黑"/>
          <w:sz w:val="24"/>
          <w:szCs w:val="24"/>
        </w:rPr>
        <w:t>的物理资源监控中展示。</w:t>
      </w:r>
    </w:p>
    <w:p w:rsidR="00943ACA" w:rsidRDefault="00645D42" w:rsidP="00AC4DE1">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以</w:t>
      </w:r>
      <w:r>
        <w:rPr>
          <w:rFonts w:asciiTheme="minorEastAsia" w:eastAsiaTheme="minorEastAsia" w:hAnsiTheme="minorEastAsia" w:cs="微软雅黑"/>
          <w:sz w:val="24"/>
          <w:szCs w:val="24"/>
        </w:rPr>
        <w:t>业务</w:t>
      </w:r>
      <w:r>
        <w:rPr>
          <w:rFonts w:asciiTheme="minorEastAsia" w:eastAsiaTheme="minorEastAsia" w:hAnsiTheme="minorEastAsia" w:cs="微软雅黑" w:hint="eastAsia"/>
          <w:sz w:val="24"/>
          <w:szCs w:val="24"/>
        </w:rPr>
        <w:t>系统（租户</w:t>
      </w:r>
      <w:r>
        <w:rPr>
          <w:rFonts w:asciiTheme="minorEastAsia" w:eastAsiaTheme="minorEastAsia" w:hAnsiTheme="minorEastAsia" w:cs="微软雅黑"/>
          <w:sz w:val="24"/>
          <w:szCs w:val="24"/>
        </w:rPr>
        <w:t>）</w:t>
      </w:r>
      <w:r>
        <w:rPr>
          <w:rFonts w:asciiTheme="minorEastAsia" w:eastAsiaTheme="minorEastAsia" w:hAnsiTheme="minorEastAsia" w:cs="微软雅黑" w:hint="eastAsia"/>
          <w:sz w:val="24"/>
          <w:szCs w:val="24"/>
        </w:rPr>
        <w:t>为</w:t>
      </w:r>
      <w:r>
        <w:rPr>
          <w:rFonts w:asciiTheme="minorEastAsia" w:eastAsiaTheme="minorEastAsia" w:hAnsiTheme="minorEastAsia" w:cs="微软雅黑"/>
          <w:sz w:val="24"/>
          <w:szCs w:val="24"/>
        </w:rPr>
        <w:t>视角进行</w:t>
      </w:r>
      <w:r>
        <w:rPr>
          <w:rFonts w:asciiTheme="minorEastAsia" w:eastAsiaTheme="minorEastAsia" w:hAnsiTheme="minorEastAsia" w:cs="微软雅黑" w:hint="eastAsia"/>
          <w:sz w:val="24"/>
          <w:szCs w:val="24"/>
        </w:rPr>
        <w:t>展示</w:t>
      </w:r>
      <w:r>
        <w:rPr>
          <w:rFonts w:asciiTheme="minorEastAsia" w:eastAsiaTheme="minorEastAsia" w:hAnsiTheme="minorEastAsia" w:cs="微软雅黑"/>
          <w:sz w:val="24"/>
          <w:szCs w:val="24"/>
        </w:rPr>
        <w:t>物理机信息</w:t>
      </w:r>
      <w:r w:rsidR="0004379A">
        <w:rPr>
          <w:rFonts w:asciiTheme="minorEastAsia" w:eastAsiaTheme="minorEastAsia" w:hAnsiTheme="minorEastAsia" w:cs="微软雅黑" w:hint="eastAsia"/>
          <w:sz w:val="24"/>
          <w:szCs w:val="24"/>
        </w:rPr>
        <w:t>。</w:t>
      </w:r>
    </w:p>
    <w:p w:rsidR="00C67D4D" w:rsidRPr="00C67D4D" w:rsidRDefault="00C67D4D" w:rsidP="00645D42">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以</w:t>
      </w:r>
      <w:r>
        <w:rPr>
          <w:rFonts w:asciiTheme="minorEastAsia" w:eastAsiaTheme="minorEastAsia" w:hAnsiTheme="minorEastAsia" w:cs="微软雅黑"/>
          <w:sz w:val="24"/>
          <w:szCs w:val="24"/>
        </w:rPr>
        <w:t>物理机为视角进行</w:t>
      </w:r>
      <w:r w:rsidR="00517D7E">
        <w:rPr>
          <w:rFonts w:asciiTheme="minorEastAsia" w:eastAsiaTheme="minorEastAsia" w:hAnsiTheme="minorEastAsia" w:cs="微软雅黑" w:hint="eastAsia"/>
          <w:sz w:val="24"/>
          <w:szCs w:val="24"/>
        </w:rPr>
        <w:t>DBaaS</w:t>
      </w:r>
      <w:r w:rsidR="00517D7E">
        <w:rPr>
          <w:rFonts w:asciiTheme="minorEastAsia" w:eastAsiaTheme="minorEastAsia" w:hAnsiTheme="minorEastAsia" w:cs="微软雅黑"/>
          <w:sz w:val="24"/>
          <w:szCs w:val="24"/>
        </w:rPr>
        <w:t>实例</w:t>
      </w:r>
      <w:r>
        <w:rPr>
          <w:rFonts w:asciiTheme="minorEastAsia" w:eastAsiaTheme="minorEastAsia" w:hAnsiTheme="minorEastAsia" w:cs="微软雅黑"/>
          <w:sz w:val="24"/>
          <w:szCs w:val="24"/>
        </w:rPr>
        <w:t>信息展示</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展示信息包括：实例归属业务系统、实例套餐</w:t>
      </w:r>
      <w:r w:rsidR="0004379A">
        <w:rPr>
          <w:rFonts w:asciiTheme="minorEastAsia" w:eastAsiaTheme="minorEastAsia" w:hAnsiTheme="minorEastAsia" w:cs="微软雅黑" w:hint="eastAsia"/>
          <w:sz w:val="24"/>
          <w:szCs w:val="24"/>
        </w:rPr>
        <w:t>。</w:t>
      </w:r>
      <w:r w:rsidR="0004379A">
        <w:rPr>
          <w:rFonts w:asciiTheme="minorEastAsia" w:eastAsiaTheme="minorEastAsia" w:hAnsiTheme="minorEastAsia" w:cs="微软雅黑"/>
          <w:sz w:val="24"/>
          <w:szCs w:val="24"/>
        </w:rPr>
        <w:t>在</w:t>
      </w:r>
      <w:r w:rsidR="0004379A">
        <w:rPr>
          <w:rFonts w:asciiTheme="minorEastAsia" w:eastAsiaTheme="minorEastAsia" w:hAnsiTheme="minorEastAsia" w:cs="微软雅黑" w:hint="eastAsia"/>
          <w:sz w:val="24"/>
          <w:szCs w:val="24"/>
        </w:rPr>
        <w:t>物理机</w:t>
      </w:r>
      <w:r w:rsidR="0004379A">
        <w:rPr>
          <w:rFonts w:asciiTheme="minorEastAsia" w:eastAsiaTheme="minorEastAsia" w:hAnsiTheme="minorEastAsia" w:cs="微软雅黑"/>
          <w:sz w:val="24"/>
          <w:szCs w:val="24"/>
        </w:rPr>
        <w:t>资源管理中展示。</w:t>
      </w:r>
    </w:p>
    <w:p w:rsidR="007C3396" w:rsidRPr="00DD2E87" w:rsidRDefault="007C3396" w:rsidP="00DD2E87">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管理员可以在</w:t>
      </w:r>
      <w:r>
        <w:rPr>
          <w:rFonts w:asciiTheme="minorEastAsia" w:eastAsiaTheme="minorEastAsia" w:hAnsiTheme="minorEastAsia" w:cs="微软雅黑"/>
          <w:sz w:val="24"/>
          <w:szCs w:val="24"/>
        </w:rPr>
        <w:t>物理机上看到部署的实例所属</w:t>
      </w:r>
      <w:r>
        <w:rPr>
          <w:rFonts w:asciiTheme="minorEastAsia" w:eastAsiaTheme="minorEastAsia" w:hAnsiTheme="minorEastAsia" w:cs="微软雅黑" w:hint="eastAsia"/>
          <w:sz w:val="24"/>
          <w:szCs w:val="24"/>
        </w:rPr>
        <w:t>业务</w:t>
      </w:r>
      <w:r>
        <w:rPr>
          <w:rFonts w:asciiTheme="minorEastAsia" w:eastAsiaTheme="minorEastAsia" w:hAnsiTheme="minorEastAsia" w:cs="微软雅黑"/>
          <w:sz w:val="24"/>
          <w:szCs w:val="24"/>
        </w:rPr>
        <w:t>系统</w:t>
      </w:r>
    </w:p>
    <w:p w:rsidR="007103F9" w:rsidRDefault="00FD0CC1"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可以</w:t>
      </w:r>
      <w:r w:rsidR="00D3724D" w:rsidRPr="00DD2E87">
        <w:rPr>
          <w:rFonts w:asciiTheme="minorEastAsia" w:eastAsiaTheme="minorEastAsia" w:hAnsiTheme="minorEastAsia" w:cs="微软雅黑" w:hint="eastAsia"/>
          <w:sz w:val="24"/>
          <w:szCs w:val="24"/>
        </w:rPr>
        <w:t>将</w:t>
      </w:r>
      <w:r w:rsidRPr="00DD2E87">
        <w:rPr>
          <w:rFonts w:asciiTheme="minorEastAsia" w:eastAsiaTheme="minorEastAsia" w:hAnsiTheme="minorEastAsia" w:cs="微软雅黑"/>
          <w:sz w:val="24"/>
          <w:szCs w:val="24"/>
        </w:rPr>
        <w:t>物理机资源使用</w:t>
      </w:r>
      <w:r w:rsidRPr="00DD2E87">
        <w:rPr>
          <w:rFonts w:asciiTheme="minorEastAsia" w:eastAsiaTheme="minorEastAsia" w:hAnsiTheme="minorEastAsia" w:cs="微软雅黑" w:hint="eastAsia"/>
          <w:sz w:val="24"/>
          <w:szCs w:val="24"/>
        </w:rPr>
        <w:t>情况</w:t>
      </w:r>
      <w:r w:rsidRPr="00DD2E87">
        <w:rPr>
          <w:rFonts w:asciiTheme="minorEastAsia" w:eastAsiaTheme="minorEastAsia" w:hAnsiTheme="minorEastAsia" w:cs="微软雅黑"/>
          <w:sz w:val="24"/>
          <w:szCs w:val="24"/>
        </w:rPr>
        <w:t>进行报表导出。</w:t>
      </w:r>
    </w:p>
    <w:p w:rsidR="002F25EE" w:rsidRPr="00CB7269" w:rsidRDefault="002F25EE" w:rsidP="002F25EE">
      <w:pPr>
        <w:pStyle w:val="ab"/>
        <w:keepNext/>
        <w:keepLines/>
        <w:widowControl/>
        <w:numPr>
          <w:ilvl w:val="0"/>
          <w:numId w:val="24"/>
        </w:numPr>
        <w:spacing w:before="240" w:after="64" w:line="319" w:lineRule="auto"/>
        <w:ind w:firstLineChars="0"/>
        <w:jc w:val="left"/>
        <w:outlineLvl w:val="2"/>
        <w:rPr>
          <w:rFonts w:ascii="Calibri Light" w:eastAsia="宋体" w:hAnsi="Calibri Light"/>
          <w:b/>
          <w:bCs/>
          <w:kern w:val="0"/>
          <w:sz w:val="28"/>
          <w:szCs w:val="28"/>
        </w:rPr>
      </w:pPr>
      <w:bookmarkStart w:id="29" w:name="_Toc432757531"/>
      <w:commentRangeStart w:id="30"/>
      <w:r>
        <w:rPr>
          <w:rFonts w:ascii="Calibri Light" w:eastAsia="宋体" w:hAnsi="Calibri Light" w:hint="eastAsia"/>
          <w:b/>
          <w:bCs/>
          <w:kern w:val="0"/>
          <w:sz w:val="28"/>
          <w:szCs w:val="28"/>
        </w:rPr>
        <w:t>IP</w:t>
      </w:r>
      <w:r>
        <w:rPr>
          <w:rFonts w:ascii="Calibri Light" w:eastAsia="宋体" w:hAnsi="Calibri Light" w:hint="eastAsia"/>
          <w:b/>
          <w:bCs/>
          <w:kern w:val="0"/>
          <w:sz w:val="28"/>
          <w:szCs w:val="28"/>
        </w:rPr>
        <w:t>网段管</w:t>
      </w:r>
      <w:r w:rsidRPr="00CB7269">
        <w:rPr>
          <w:rFonts w:ascii="Calibri Light" w:eastAsia="宋体" w:hAnsi="Calibri Light" w:hint="eastAsia"/>
          <w:b/>
          <w:bCs/>
          <w:kern w:val="0"/>
          <w:sz w:val="28"/>
          <w:szCs w:val="28"/>
        </w:rPr>
        <w:t>理</w:t>
      </w:r>
      <w:bookmarkEnd w:id="29"/>
      <w:commentRangeEnd w:id="30"/>
      <w:r w:rsidR="00683D5A">
        <w:rPr>
          <w:rStyle w:val="af0"/>
        </w:rPr>
        <w:commentReference w:id="30"/>
      </w:r>
    </w:p>
    <w:p w:rsidR="002F25EE" w:rsidRDefault="002F25EE" w:rsidP="002F25EE">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D</w:t>
      </w:r>
      <w:r w:rsidRPr="00DD2E87">
        <w:rPr>
          <w:rFonts w:asciiTheme="minorEastAsia" w:eastAsiaTheme="minorEastAsia" w:hAnsiTheme="minorEastAsia" w:cs="微软雅黑"/>
          <w:sz w:val="24"/>
          <w:szCs w:val="24"/>
        </w:rPr>
        <w:t>B</w:t>
      </w:r>
      <w:r w:rsidRPr="00DD2E87">
        <w:rPr>
          <w:rFonts w:asciiTheme="minorEastAsia" w:eastAsiaTheme="minorEastAsia" w:hAnsiTheme="minorEastAsia" w:cs="微软雅黑" w:hint="eastAsia"/>
          <w:sz w:val="24"/>
          <w:szCs w:val="24"/>
        </w:rPr>
        <w:t>aaS</w:t>
      </w:r>
      <w:r w:rsidRPr="00DD2E87">
        <w:rPr>
          <w:rFonts w:asciiTheme="minorEastAsia" w:eastAsiaTheme="minorEastAsia" w:hAnsiTheme="minorEastAsia" w:cs="微软雅黑"/>
          <w:sz w:val="24"/>
          <w:szCs w:val="24"/>
        </w:rPr>
        <w:t>项目中</w:t>
      </w:r>
      <w:r>
        <w:rPr>
          <w:rFonts w:asciiTheme="minorEastAsia" w:eastAsiaTheme="minorEastAsia" w:hAnsiTheme="minorEastAsia" w:cs="微软雅黑"/>
          <w:sz w:val="24"/>
          <w:szCs w:val="24"/>
        </w:rPr>
        <w:t>，按照使用范围分为</w:t>
      </w:r>
      <w:ins w:id="31" w:author="odaaneuva" w:date="2015-11-12T18:02:00Z">
        <w:r w:rsidR="00101502">
          <w:rPr>
            <w:rFonts w:asciiTheme="minorEastAsia" w:eastAsiaTheme="minorEastAsia" w:hAnsiTheme="minorEastAsia" w:cs="微软雅黑" w:hint="eastAsia"/>
            <w:sz w:val="24"/>
            <w:szCs w:val="24"/>
          </w:rPr>
          <w:t>管理</w:t>
        </w:r>
        <w:r w:rsidR="00101502">
          <w:rPr>
            <w:rFonts w:asciiTheme="minorEastAsia" w:eastAsiaTheme="minorEastAsia" w:hAnsiTheme="minorEastAsia" w:cs="微软雅黑"/>
            <w:sz w:val="24"/>
            <w:szCs w:val="24"/>
          </w:rPr>
          <w:t>网，</w:t>
        </w:r>
      </w:ins>
      <w:r>
        <w:rPr>
          <w:rFonts w:asciiTheme="minorEastAsia" w:eastAsiaTheme="minorEastAsia" w:hAnsiTheme="minorEastAsia" w:cs="微软雅黑"/>
          <w:sz w:val="24"/>
          <w:szCs w:val="24"/>
        </w:rPr>
        <w:t>内部网段和外部网段，</w:t>
      </w:r>
      <w:ins w:id="32" w:author="odaaneuva" w:date="2015-11-12T18:02:00Z">
        <w:r w:rsidR="00101502">
          <w:rPr>
            <w:rFonts w:asciiTheme="minorEastAsia" w:eastAsiaTheme="minorEastAsia" w:hAnsiTheme="minorEastAsia" w:cs="微软雅黑"/>
            <w:sz w:val="24"/>
            <w:szCs w:val="24"/>
          </w:rPr>
          <w:t>管理网主要用于</w:t>
        </w:r>
      </w:ins>
      <w:ins w:id="33" w:author="odaaneuva" w:date="2015-11-12T18:03:00Z">
        <w:r w:rsidR="00101502">
          <w:rPr>
            <w:rFonts w:asciiTheme="minorEastAsia" w:eastAsiaTheme="minorEastAsia" w:hAnsiTheme="minorEastAsia" w:cs="微软雅黑"/>
            <w:sz w:val="24"/>
            <w:szCs w:val="24"/>
          </w:rPr>
          <w:t>内部管理通信使用，</w:t>
        </w:r>
      </w:ins>
      <w:r>
        <w:rPr>
          <w:rFonts w:asciiTheme="minorEastAsia" w:eastAsiaTheme="minorEastAsia" w:hAnsiTheme="minorEastAsia" w:cs="微软雅黑" w:hint="eastAsia"/>
          <w:sz w:val="24"/>
          <w:szCs w:val="24"/>
        </w:rPr>
        <w:t>内部</w:t>
      </w:r>
      <w:ins w:id="34" w:author="odaaneuva" w:date="2015-11-12T18:03:00Z">
        <w:r w:rsidR="00101502">
          <w:rPr>
            <w:rFonts w:asciiTheme="minorEastAsia" w:eastAsiaTheme="minorEastAsia" w:hAnsiTheme="minorEastAsia" w:cs="微软雅黑"/>
            <w:sz w:val="24"/>
            <w:szCs w:val="24"/>
          </w:rPr>
          <w:t>业务</w:t>
        </w:r>
      </w:ins>
      <w:r>
        <w:rPr>
          <w:rFonts w:asciiTheme="minorEastAsia" w:eastAsiaTheme="minorEastAsia" w:hAnsiTheme="minorEastAsia" w:cs="微软雅黑"/>
          <w:sz w:val="24"/>
          <w:szCs w:val="24"/>
        </w:rPr>
        <w:t>网段主要用于内部</w:t>
      </w:r>
      <w:ins w:id="35" w:author="odaaneuva" w:date="2015-11-12T18:03:00Z">
        <w:r w:rsidR="00101502">
          <w:rPr>
            <w:rFonts w:asciiTheme="minorEastAsia" w:eastAsiaTheme="minorEastAsia" w:hAnsiTheme="minorEastAsia" w:cs="微软雅黑"/>
            <w:sz w:val="24"/>
            <w:szCs w:val="24"/>
          </w:rPr>
          <w:t>业务</w:t>
        </w:r>
      </w:ins>
      <w:r>
        <w:rPr>
          <w:rFonts w:asciiTheme="minorEastAsia" w:eastAsiaTheme="minorEastAsia" w:hAnsiTheme="minorEastAsia" w:cs="微软雅黑"/>
          <w:sz w:val="24"/>
          <w:szCs w:val="24"/>
        </w:rPr>
        <w:t>通讯使用，</w:t>
      </w:r>
      <w:r>
        <w:rPr>
          <w:rFonts w:asciiTheme="minorEastAsia" w:eastAsiaTheme="minorEastAsia" w:hAnsiTheme="minorEastAsia" w:cs="微软雅黑" w:hint="eastAsia"/>
          <w:sz w:val="24"/>
          <w:szCs w:val="24"/>
        </w:rPr>
        <w:t>外部网段</w:t>
      </w:r>
      <w:r>
        <w:rPr>
          <w:rFonts w:asciiTheme="minorEastAsia" w:eastAsiaTheme="minorEastAsia" w:hAnsiTheme="minorEastAsia" w:cs="微软雅黑"/>
          <w:sz w:val="24"/>
          <w:szCs w:val="24"/>
        </w:rPr>
        <w:t>主要用于外部</w:t>
      </w:r>
      <w:ins w:id="36" w:author="odaaneuva" w:date="2015-11-12T18:03:00Z">
        <w:r w:rsidR="00101502">
          <w:rPr>
            <w:rFonts w:asciiTheme="minorEastAsia" w:eastAsiaTheme="minorEastAsia" w:hAnsiTheme="minorEastAsia" w:cs="微软雅黑"/>
            <w:sz w:val="24"/>
            <w:szCs w:val="24"/>
          </w:rPr>
          <w:t>业务</w:t>
        </w:r>
      </w:ins>
      <w:r>
        <w:rPr>
          <w:rFonts w:asciiTheme="minorEastAsia" w:eastAsiaTheme="minorEastAsia" w:hAnsiTheme="minorEastAsia" w:cs="微软雅黑"/>
          <w:sz w:val="24"/>
          <w:szCs w:val="24"/>
        </w:rPr>
        <w:t>链接通讯使用</w:t>
      </w:r>
    </w:p>
    <w:p w:rsidR="002F25EE" w:rsidRDefault="002F25EE" w:rsidP="002F25EE">
      <w:pPr>
        <w:spacing w:line="420" w:lineRule="auto"/>
        <w:ind w:firstLine="420"/>
        <w:rPr>
          <w:ins w:id="37" w:author="odaaneuva" w:date="2015-11-12T19:14:00Z"/>
          <w:rFonts w:eastAsiaTheme="minorEastAsia"/>
        </w:rPr>
      </w:pPr>
    </w:p>
    <w:p w:rsidR="001F137D" w:rsidRDefault="001F137D" w:rsidP="002F25EE">
      <w:pPr>
        <w:spacing w:line="420" w:lineRule="auto"/>
        <w:ind w:firstLine="420"/>
        <w:rPr>
          <w:rFonts w:eastAsiaTheme="minorEastAsia"/>
        </w:rPr>
      </w:pPr>
    </w:p>
    <w:p w:rsidR="002F25EE" w:rsidRDefault="00075954" w:rsidP="002F25EE">
      <w:pPr>
        <w:spacing w:line="420" w:lineRule="auto"/>
        <w:ind w:firstLine="420"/>
        <w:rPr>
          <w:ins w:id="38" w:author="odaaneuva" w:date="2015-11-12T18:20:00Z"/>
          <w:rFonts w:eastAsiaTheme="minorEastAsia"/>
        </w:rPr>
      </w:pPr>
      <w:ins w:id="39" w:author="odaaneuva" w:date="2015-11-12T19:40:00Z">
        <w:r>
          <w:rPr>
            <w:rFonts w:eastAsiaTheme="minorEastAsia"/>
            <w:noProof/>
            <w:rPrChange w:id="40">
              <w:rPr>
                <w:noProof/>
              </w:rPr>
            </w:rPrChange>
          </w:rPr>
          <w:lastRenderedPageBreak/>
          <w:drawing>
            <wp:inline distT="0" distB="0" distL="0" distR="0">
              <wp:extent cx="5274310" cy="6107430"/>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网络关系.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6107430"/>
                      </a:xfrm>
                      <a:prstGeom prst="rect">
                        <a:avLst/>
                      </a:prstGeom>
                    </pic:spPr>
                  </pic:pic>
                </a:graphicData>
              </a:graphic>
            </wp:inline>
          </w:drawing>
        </w:r>
      </w:ins>
      <w:del w:id="41" w:author="odaaneuva" w:date="2015-11-12T18:20:00Z">
        <w:r>
          <w:rPr>
            <w:rFonts w:eastAsiaTheme="minorEastAsia"/>
            <w:noProof/>
            <w:rPrChange w:id="42">
              <w:rPr>
                <w:noProof/>
              </w:rPr>
            </w:rPrChange>
          </w:rPr>
          <w:lastRenderedPageBreak/>
          <w:drawing>
            <wp:inline distT="0" distB="0" distL="0" distR="0">
              <wp:extent cx="5614035" cy="4686935"/>
              <wp:effectExtent l="0" t="0" r="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aaS network.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14035" cy="4686935"/>
                      </a:xfrm>
                      <a:prstGeom prst="rect">
                        <a:avLst/>
                      </a:prstGeom>
                    </pic:spPr>
                  </pic:pic>
                </a:graphicData>
              </a:graphic>
            </wp:inline>
          </w:drawing>
        </w:r>
      </w:del>
    </w:p>
    <w:p w:rsidR="00000000" w:rsidRDefault="008974CC">
      <w:pPr>
        <w:spacing w:line="420" w:lineRule="auto"/>
        <w:jc w:val="center"/>
        <w:rPr>
          <w:ins w:id="43" w:author="odaaneuva" w:date="2015-11-12T19:39:00Z"/>
          <w:rFonts w:eastAsiaTheme="minorEastAsia"/>
        </w:rPr>
        <w:pPrChange w:id="44" w:author="odaaneuva" w:date="2015-11-12T19:39:00Z">
          <w:pPr>
            <w:spacing w:line="420" w:lineRule="auto"/>
            <w:ind w:firstLine="420"/>
          </w:pPr>
        </w:pPrChange>
      </w:pPr>
      <w:ins w:id="45" w:author="odaaneuva" w:date="2015-11-12T19:38:00Z">
        <w:r>
          <w:rPr>
            <w:rFonts w:eastAsiaTheme="minorEastAsia" w:hint="eastAsia"/>
          </w:rPr>
          <w:t>网络</w:t>
        </w:r>
        <w:r>
          <w:rPr>
            <w:rFonts w:eastAsiaTheme="minorEastAsia"/>
          </w:rPr>
          <w:t>关系</w:t>
        </w:r>
      </w:ins>
      <w:ins w:id="46" w:author="odaaneuva" w:date="2015-11-12T19:39:00Z">
        <w:r>
          <w:rPr>
            <w:rFonts w:eastAsiaTheme="minorEastAsia"/>
          </w:rPr>
          <w:t>图</w:t>
        </w:r>
      </w:ins>
    </w:p>
    <w:p w:rsidR="00000000" w:rsidRDefault="008974CC">
      <w:pPr>
        <w:spacing w:line="420" w:lineRule="auto"/>
        <w:jc w:val="left"/>
        <w:rPr>
          <w:rFonts w:eastAsiaTheme="minorEastAsia"/>
        </w:rPr>
        <w:pPrChange w:id="47" w:author="odaaneuva" w:date="2015-11-12T19:39:00Z">
          <w:pPr>
            <w:spacing w:line="420" w:lineRule="auto"/>
            <w:ind w:firstLine="420"/>
          </w:pPr>
        </w:pPrChange>
      </w:pPr>
      <w:ins w:id="48" w:author="odaaneuva" w:date="2015-11-12T19:41:00Z">
        <w:r>
          <w:rPr>
            <w:rFonts w:eastAsiaTheme="minorEastAsia"/>
          </w:rPr>
          <w:t>网络关系图主要体现内部业务网和</w:t>
        </w:r>
      </w:ins>
      <w:ins w:id="49" w:author="odaaneuva" w:date="2015-11-12T19:42:00Z">
        <w:r>
          <w:rPr>
            <w:rFonts w:eastAsiaTheme="minorEastAsia"/>
          </w:rPr>
          <w:t>外部业务网的关系，其中</w:t>
        </w:r>
      </w:ins>
      <w:ins w:id="50" w:author="odaaneuva" w:date="2015-11-12T19:43:00Z">
        <w:r>
          <w:rPr>
            <w:rFonts w:eastAsiaTheme="minorEastAsia"/>
          </w:rPr>
          <w:t>外部业务网</w:t>
        </w:r>
      </w:ins>
      <w:ins w:id="51" w:author="odaaneuva" w:date="2015-11-12T19:44:00Z">
        <w:r>
          <w:rPr>
            <w:rFonts w:eastAsiaTheme="minorEastAsia"/>
          </w:rPr>
          <w:t>用于外部</w:t>
        </w:r>
      </w:ins>
      <w:ins w:id="52" w:author="odaaneuva" w:date="2015-11-12T19:45:00Z">
        <w:r>
          <w:rPr>
            <w:rFonts w:eastAsiaTheme="minorEastAsia"/>
          </w:rPr>
          <w:t>业务连接</w:t>
        </w:r>
      </w:ins>
      <w:ins w:id="53" w:author="odaaneuva" w:date="2015-11-12T19:44:00Z">
        <w:r>
          <w:rPr>
            <w:rFonts w:eastAsiaTheme="minorEastAsia"/>
          </w:rPr>
          <w:t>U</w:t>
        </w:r>
        <w:r>
          <w:rPr>
            <w:rFonts w:eastAsiaTheme="minorEastAsia" w:hint="eastAsia"/>
          </w:rPr>
          <w:t>P</w:t>
        </w:r>
        <w:r>
          <w:rPr>
            <w:rFonts w:eastAsiaTheme="minorEastAsia"/>
          </w:rPr>
          <w:t>proxy</w:t>
        </w:r>
      </w:ins>
      <w:ins w:id="54" w:author="odaaneuva" w:date="2015-11-12T19:45:00Z">
        <w:r>
          <w:rPr>
            <w:rFonts w:eastAsiaTheme="minorEastAsia" w:hint="eastAsia"/>
          </w:rPr>
          <w:t>所</w:t>
        </w:r>
        <w:r>
          <w:rPr>
            <w:rFonts w:eastAsiaTheme="minorEastAsia"/>
          </w:rPr>
          <w:t>用，在</w:t>
        </w:r>
        <w:r>
          <w:rPr>
            <w:rFonts w:eastAsiaTheme="minorEastAsia" w:hint="eastAsia"/>
          </w:rPr>
          <w:t>UPproxy</w:t>
        </w:r>
        <w:r>
          <w:rPr>
            <w:rFonts w:eastAsiaTheme="minorEastAsia"/>
          </w:rPr>
          <w:t>集群中的物理机上会有专属的</w:t>
        </w:r>
      </w:ins>
      <w:ins w:id="55" w:author="odaaneuva" w:date="2015-11-12T21:20:00Z">
        <w:r w:rsidR="00714E5B">
          <w:rPr>
            <w:rFonts w:eastAsiaTheme="minorEastAsia"/>
          </w:rPr>
          <w:t>外部业务</w:t>
        </w:r>
      </w:ins>
      <w:ins w:id="56" w:author="odaaneuva" w:date="2015-11-12T19:45:00Z">
        <w:r>
          <w:rPr>
            <w:rFonts w:eastAsiaTheme="minorEastAsia"/>
          </w:rPr>
          <w:t>物理网卡</w:t>
        </w:r>
      </w:ins>
      <w:ins w:id="57" w:author="odaaneuva" w:date="2015-11-12T19:46:00Z">
        <w:r w:rsidR="00D96509">
          <w:rPr>
            <w:rFonts w:eastAsiaTheme="minorEastAsia"/>
          </w:rPr>
          <w:t>（</w:t>
        </w:r>
        <w:r w:rsidR="00D96509">
          <w:rPr>
            <w:rFonts w:eastAsiaTheme="minorEastAsia" w:hint="eastAsia"/>
          </w:rPr>
          <w:t>图</w:t>
        </w:r>
        <w:r w:rsidR="00D96509">
          <w:rPr>
            <w:rFonts w:eastAsiaTheme="minorEastAsia"/>
          </w:rPr>
          <w:t>中</w:t>
        </w:r>
        <w:r w:rsidR="00D96509">
          <w:rPr>
            <w:rFonts w:eastAsiaTheme="minorEastAsia"/>
          </w:rPr>
          <w:t>UPproxy</w:t>
        </w:r>
        <w:r w:rsidR="00D96509">
          <w:rPr>
            <w:rFonts w:eastAsiaTheme="minorEastAsia"/>
          </w:rPr>
          <w:t>物理机</w:t>
        </w:r>
      </w:ins>
      <w:ins w:id="58" w:author="odaaneuva" w:date="2015-11-12T19:47:00Z">
        <w:r w:rsidR="00D96509">
          <w:rPr>
            <w:rFonts w:eastAsiaTheme="minorEastAsia"/>
          </w:rPr>
          <w:t>上</w:t>
        </w:r>
      </w:ins>
      <w:ins w:id="59" w:author="odaaneuva" w:date="2015-11-12T19:46:00Z">
        <w:r w:rsidR="00D96509">
          <w:rPr>
            <w:rFonts w:eastAsiaTheme="minorEastAsia"/>
          </w:rPr>
          <w:t>eth1</w:t>
        </w:r>
        <w:r w:rsidR="00D96509">
          <w:rPr>
            <w:rFonts w:eastAsiaTheme="minorEastAsia" w:hint="eastAsia"/>
          </w:rPr>
          <w:t>网卡</w:t>
        </w:r>
        <w:r w:rsidR="00D96509">
          <w:rPr>
            <w:rFonts w:eastAsiaTheme="minorEastAsia"/>
          </w:rPr>
          <w:t>）</w:t>
        </w:r>
      </w:ins>
      <w:ins w:id="60" w:author="odaaneuva" w:date="2015-11-12T19:47:00Z">
        <w:r w:rsidR="00D96509">
          <w:rPr>
            <w:rFonts w:eastAsiaTheme="minorEastAsia" w:hint="eastAsia"/>
          </w:rPr>
          <w:t>提供</w:t>
        </w:r>
        <w:r w:rsidR="00D96509">
          <w:rPr>
            <w:rFonts w:eastAsiaTheme="minorEastAsia"/>
          </w:rPr>
          <w:t>外部连接</w:t>
        </w:r>
        <w:r w:rsidR="00104EAA">
          <w:rPr>
            <w:rFonts w:eastAsiaTheme="minorEastAsia"/>
          </w:rPr>
          <w:t>。</w:t>
        </w:r>
      </w:ins>
      <w:ins w:id="61" w:author="odaaneuva" w:date="2015-11-12T19:49:00Z">
        <w:r w:rsidR="00D96509">
          <w:rPr>
            <w:rFonts w:eastAsiaTheme="minorEastAsia" w:hint="eastAsia"/>
          </w:rPr>
          <w:t>内部</w:t>
        </w:r>
      </w:ins>
      <w:ins w:id="62" w:author="odaaneuva" w:date="2015-11-12T19:50:00Z">
        <w:r w:rsidR="00D96509">
          <w:rPr>
            <w:rFonts w:eastAsiaTheme="minorEastAsia"/>
          </w:rPr>
          <w:t>业务网用于</w:t>
        </w:r>
        <w:r w:rsidR="00D96509">
          <w:rPr>
            <w:rFonts w:eastAsiaTheme="minorEastAsia"/>
          </w:rPr>
          <w:t>UPproxy</w:t>
        </w:r>
        <w:r w:rsidR="00D96509">
          <w:rPr>
            <w:rFonts w:eastAsiaTheme="minorEastAsia"/>
          </w:rPr>
          <w:t>与</w:t>
        </w:r>
        <w:r w:rsidR="00D96509">
          <w:rPr>
            <w:rFonts w:eastAsiaTheme="minorEastAsia"/>
          </w:rPr>
          <w:t>UPsql</w:t>
        </w:r>
        <w:r w:rsidR="00D96509">
          <w:rPr>
            <w:rFonts w:eastAsiaTheme="minorEastAsia"/>
          </w:rPr>
          <w:t>间的通信连接。</w:t>
        </w:r>
      </w:ins>
      <w:ins w:id="63" w:author="odaaneuva" w:date="2015-11-12T19:51:00Z">
        <w:r w:rsidR="00D96509">
          <w:rPr>
            <w:rFonts w:eastAsiaTheme="minorEastAsia"/>
          </w:rPr>
          <w:t>在</w:t>
        </w:r>
        <w:r w:rsidR="00D96509">
          <w:rPr>
            <w:rFonts w:eastAsiaTheme="minorEastAsia" w:hint="eastAsia"/>
          </w:rPr>
          <w:t>UPproxy</w:t>
        </w:r>
        <w:r w:rsidR="00D96509">
          <w:rPr>
            <w:rFonts w:eastAsiaTheme="minorEastAsia"/>
          </w:rPr>
          <w:t>集群和</w:t>
        </w:r>
        <w:r w:rsidR="00D96509">
          <w:rPr>
            <w:rFonts w:eastAsiaTheme="minorEastAsia"/>
          </w:rPr>
          <w:t>UPsql</w:t>
        </w:r>
        <w:r w:rsidR="00D96509">
          <w:rPr>
            <w:rFonts w:eastAsiaTheme="minorEastAsia"/>
          </w:rPr>
          <w:t>集群中的物理机上会有专属的</w:t>
        </w:r>
      </w:ins>
      <w:ins w:id="64" w:author="odaaneuva" w:date="2015-11-12T21:20:00Z">
        <w:r w:rsidR="00714E5B">
          <w:rPr>
            <w:rFonts w:eastAsiaTheme="minorEastAsia"/>
          </w:rPr>
          <w:t>内部业务</w:t>
        </w:r>
      </w:ins>
      <w:ins w:id="65" w:author="odaaneuva" w:date="2015-11-12T19:51:00Z">
        <w:r w:rsidR="00D96509">
          <w:rPr>
            <w:rFonts w:eastAsiaTheme="minorEastAsia"/>
          </w:rPr>
          <w:t>物理网卡（</w:t>
        </w:r>
        <w:r w:rsidR="00D96509">
          <w:rPr>
            <w:rFonts w:eastAsiaTheme="minorEastAsia" w:hint="eastAsia"/>
          </w:rPr>
          <w:t>图</w:t>
        </w:r>
        <w:r w:rsidR="00D96509">
          <w:rPr>
            <w:rFonts w:eastAsiaTheme="minorEastAsia"/>
          </w:rPr>
          <w:t>中</w:t>
        </w:r>
        <w:r w:rsidR="00D96509">
          <w:rPr>
            <w:rFonts w:eastAsiaTheme="minorEastAsia"/>
          </w:rPr>
          <w:t>UPproxy</w:t>
        </w:r>
        <w:r w:rsidR="00D96509">
          <w:rPr>
            <w:rFonts w:eastAsiaTheme="minorEastAsia"/>
          </w:rPr>
          <w:t>物理机上</w:t>
        </w:r>
        <w:r w:rsidR="00D96509">
          <w:rPr>
            <w:rFonts w:eastAsiaTheme="minorEastAsia"/>
          </w:rPr>
          <w:t>eth</w:t>
        </w:r>
        <w:r w:rsidR="00714E5B">
          <w:rPr>
            <w:rFonts w:eastAsiaTheme="minorEastAsia"/>
          </w:rPr>
          <w:t>0</w:t>
        </w:r>
        <w:r w:rsidR="00D96509">
          <w:rPr>
            <w:rFonts w:eastAsiaTheme="minorEastAsia" w:hint="eastAsia"/>
          </w:rPr>
          <w:t>网卡</w:t>
        </w:r>
        <w:r w:rsidR="00D96509">
          <w:rPr>
            <w:rFonts w:eastAsiaTheme="minorEastAsia"/>
          </w:rPr>
          <w:t>）</w:t>
        </w:r>
        <w:r w:rsidR="00D96509">
          <w:rPr>
            <w:rFonts w:eastAsiaTheme="minorEastAsia" w:hint="eastAsia"/>
          </w:rPr>
          <w:t>提供</w:t>
        </w:r>
        <w:r w:rsidR="00D96509">
          <w:rPr>
            <w:rFonts w:eastAsiaTheme="minorEastAsia"/>
          </w:rPr>
          <w:t>外部连接</w:t>
        </w:r>
      </w:ins>
      <w:ins w:id="66" w:author="odaaneuva" w:date="2015-11-12T21:21:00Z">
        <w:r w:rsidR="00104EAA">
          <w:rPr>
            <w:rFonts w:eastAsiaTheme="minorEastAsia"/>
          </w:rPr>
          <w:t>。</w:t>
        </w:r>
        <w:r w:rsidR="00104EAA">
          <w:rPr>
            <w:rFonts w:eastAsiaTheme="minorEastAsia" w:hint="eastAsia"/>
          </w:rPr>
          <w:t>在</w:t>
        </w:r>
      </w:ins>
      <w:ins w:id="67" w:author="odaaneuva" w:date="2015-11-12T21:22:00Z">
        <w:r w:rsidR="00104EAA">
          <w:rPr>
            <w:rFonts w:eastAsiaTheme="minorEastAsia"/>
          </w:rPr>
          <w:t>UPsql</w:t>
        </w:r>
        <w:r w:rsidR="00104EAA">
          <w:rPr>
            <w:rFonts w:eastAsiaTheme="minorEastAsia"/>
          </w:rPr>
          <w:t>和</w:t>
        </w:r>
        <w:r w:rsidR="00104EAA">
          <w:rPr>
            <w:rFonts w:eastAsiaTheme="minorEastAsia"/>
          </w:rPr>
          <w:t>UPproxy</w:t>
        </w:r>
      </w:ins>
      <w:ins w:id="68" w:author="odaaneuva" w:date="2015-11-12T21:21:00Z">
        <w:r w:rsidR="00104EAA">
          <w:rPr>
            <w:rFonts w:eastAsiaTheme="minorEastAsia"/>
          </w:rPr>
          <w:t>物理机上会有多个实例</w:t>
        </w:r>
      </w:ins>
      <w:ins w:id="69" w:author="odaaneuva" w:date="2015-11-12T21:22:00Z">
        <w:r w:rsidR="00104EAA">
          <w:rPr>
            <w:rFonts w:eastAsiaTheme="minorEastAsia"/>
          </w:rPr>
          <w:t>同时存在</w:t>
        </w:r>
      </w:ins>
      <w:ins w:id="70" w:author="odaaneuva" w:date="2015-11-12T21:21:00Z">
        <w:r w:rsidR="00104EAA">
          <w:rPr>
            <w:rFonts w:eastAsiaTheme="minorEastAsia"/>
          </w:rPr>
          <w:t>，</w:t>
        </w:r>
        <w:r w:rsidR="00104EAA">
          <w:rPr>
            <w:rFonts w:eastAsiaTheme="minorEastAsia" w:hint="eastAsia"/>
          </w:rPr>
          <w:t>每个</w:t>
        </w:r>
        <w:r w:rsidR="00104EAA">
          <w:rPr>
            <w:rFonts w:eastAsiaTheme="minorEastAsia"/>
          </w:rPr>
          <w:t>实例都会</w:t>
        </w:r>
        <w:r w:rsidR="00104EAA">
          <w:rPr>
            <w:rFonts w:eastAsiaTheme="minorEastAsia" w:hint="eastAsia"/>
          </w:rPr>
          <w:t>分配</w:t>
        </w:r>
        <w:r w:rsidR="00104EAA">
          <w:rPr>
            <w:rFonts w:eastAsiaTheme="minorEastAsia"/>
          </w:rPr>
          <w:t>一个</w:t>
        </w:r>
      </w:ins>
      <w:ins w:id="71" w:author="odaaneuva" w:date="2015-11-12T21:22:00Z">
        <w:r w:rsidR="00104EAA">
          <w:rPr>
            <w:rFonts w:eastAsiaTheme="minorEastAsia"/>
          </w:rPr>
          <w:t>内</w:t>
        </w:r>
      </w:ins>
      <w:ins w:id="72" w:author="odaaneuva" w:date="2015-11-12T21:21:00Z">
        <w:r w:rsidR="00104EAA">
          <w:rPr>
            <w:rFonts w:eastAsiaTheme="minorEastAsia"/>
          </w:rPr>
          <w:t>部业务网</w:t>
        </w:r>
        <w:r w:rsidR="00104EAA">
          <w:rPr>
            <w:rFonts w:eastAsiaTheme="minorEastAsia"/>
          </w:rPr>
          <w:t>IP</w:t>
        </w:r>
        <w:r w:rsidR="00104EAA">
          <w:rPr>
            <w:rFonts w:eastAsiaTheme="minorEastAsia"/>
          </w:rPr>
          <w:t>地址，</w:t>
        </w:r>
      </w:ins>
      <w:ins w:id="73" w:author="odaaneuva" w:date="2015-11-12T21:23:00Z">
        <w:r w:rsidR="00104EAA">
          <w:rPr>
            <w:rFonts w:eastAsiaTheme="minorEastAsia"/>
          </w:rPr>
          <w:t>UPproxy</w:t>
        </w:r>
        <w:r w:rsidR="00104EAA">
          <w:rPr>
            <w:rFonts w:eastAsiaTheme="minorEastAsia"/>
          </w:rPr>
          <w:t>实例由于</w:t>
        </w:r>
      </w:ins>
      <w:ins w:id="74" w:author="odaaneuva" w:date="2015-11-12T21:24:00Z">
        <w:r w:rsidR="00104EAA">
          <w:rPr>
            <w:rFonts w:eastAsiaTheme="minorEastAsia"/>
          </w:rPr>
          <w:t>需要外部连接，</w:t>
        </w:r>
        <w:r w:rsidR="00104EAA">
          <w:rPr>
            <w:rFonts w:eastAsiaTheme="minorEastAsia" w:hint="eastAsia"/>
          </w:rPr>
          <w:t>所以</w:t>
        </w:r>
        <w:r w:rsidR="00104EAA">
          <w:rPr>
            <w:rFonts w:eastAsiaTheme="minorEastAsia"/>
          </w:rPr>
          <w:t>会额外再分配一个外部业务网</w:t>
        </w:r>
        <w:r w:rsidR="00104EAA">
          <w:rPr>
            <w:rFonts w:eastAsiaTheme="minorEastAsia"/>
          </w:rPr>
          <w:t>IP</w:t>
        </w:r>
        <w:r w:rsidR="00104EAA">
          <w:rPr>
            <w:rFonts w:eastAsiaTheme="minorEastAsia"/>
          </w:rPr>
          <w:t>地址，</w:t>
        </w:r>
      </w:ins>
      <w:ins w:id="75" w:author="odaaneuva" w:date="2015-11-12T21:21:00Z">
        <w:r w:rsidR="00104EAA">
          <w:rPr>
            <w:rFonts w:eastAsiaTheme="minorEastAsia"/>
          </w:rPr>
          <w:t>所以在</w:t>
        </w:r>
      </w:ins>
      <w:ins w:id="76" w:author="odaaneuva" w:date="2015-11-12T21:25:00Z">
        <w:r w:rsidR="00104EAA">
          <w:rPr>
            <w:rFonts w:eastAsiaTheme="minorEastAsia"/>
          </w:rPr>
          <w:t>内部和</w:t>
        </w:r>
      </w:ins>
      <w:ins w:id="77" w:author="odaaneuva" w:date="2015-11-12T21:21:00Z">
        <w:r w:rsidR="00104EAA">
          <w:rPr>
            <w:rFonts w:eastAsiaTheme="minorEastAsia"/>
          </w:rPr>
          <w:t>外部业务网卡上会同时存</w:t>
        </w:r>
        <w:r w:rsidR="00104EAA">
          <w:rPr>
            <w:rFonts w:eastAsiaTheme="minorEastAsia" w:hint="eastAsia"/>
          </w:rPr>
          <w:t>在</w:t>
        </w:r>
        <w:r w:rsidR="00104EAA">
          <w:rPr>
            <w:rFonts w:eastAsiaTheme="minorEastAsia"/>
          </w:rPr>
          <w:t>多个</w:t>
        </w:r>
        <w:r w:rsidR="00104EAA">
          <w:rPr>
            <w:rFonts w:eastAsiaTheme="minorEastAsia"/>
          </w:rPr>
          <w:t>IP</w:t>
        </w:r>
      </w:ins>
      <w:ins w:id="78" w:author="odaaneuva" w:date="2015-11-12T21:25:00Z">
        <w:r w:rsidR="00104EAA">
          <w:rPr>
            <w:rFonts w:eastAsiaTheme="minorEastAsia"/>
          </w:rPr>
          <w:t>地址</w:t>
        </w:r>
      </w:ins>
      <w:ins w:id="79" w:author="odaaneuva" w:date="2015-11-12T21:21:00Z">
        <w:r w:rsidR="00104EAA">
          <w:rPr>
            <w:rFonts w:eastAsiaTheme="minorEastAsia"/>
          </w:rPr>
          <w:t>。</w:t>
        </w:r>
      </w:ins>
    </w:p>
    <w:p w:rsidR="002F25EE" w:rsidRDefault="00A3017B" w:rsidP="002F25EE">
      <w:pPr>
        <w:spacing w:line="420" w:lineRule="auto"/>
        <w:ind w:firstLine="420"/>
        <w:rPr>
          <w:rFonts w:eastAsiaTheme="minorEastAsia"/>
        </w:rPr>
      </w:pPr>
      <w:r>
        <w:rPr>
          <w:rFonts w:eastAsiaTheme="minorEastAsia" w:hint="eastAsia"/>
        </w:rPr>
        <w:t>IP</w:t>
      </w:r>
      <w:r>
        <w:rPr>
          <w:rFonts w:eastAsiaTheme="minorEastAsia"/>
        </w:rPr>
        <w:t>网段管理操作界面原型如下：</w:t>
      </w:r>
    </w:p>
    <w:p w:rsidR="00A3017B" w:rsidRPr="00A3017B" w:rsidRDefault="00A3017B" w:rsidP="00A3017B">
      <w:pPr>
        <w:spacing w:line="420" w:lineRule="auto"/>
        <w:ind w:firstLine="420"/>
        <w:jc w:val="center"/>
        <w:rPr>
          <w:rFonts w:eastAsiaTheme="minorEastAsia"/>
        </w:rPr>
      </w:pPr>
      <w:r>
        <w:rPr>
          <w:noProof/>
        </w:rPr>
        <w:lastRenderedPageBreak/>
        <w:drawing>
          <wp:inline distT="0" distB="0" distL="0" distR="0">
            <wp:extent cx="5274310" cy="27584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58440"/>
                    </a:xfrm>
                    <a:prstGeom prst="rect">
                      <a:avLst/>
                    </a:prstGeom>
                  </pic:spPr>
                </pic:pic>
              </a:graphicData>
            </a:graphic>
          </wp:inline>
        </w:drawing>
      </w:r>
    </w:p>
    <w:p w:rsidR="002F25EE" w:rsidRDefault="002F25EE" w:rsidP="002F25EE">
      <w:pPr>
        <w:pStyle w:val="ab"/>
        <w:numPr>
          <w:ilvl w:val="0"/>
          <w:numId w:val="32"/>
        </w:numPr>
        <w:ind w:firstLineChars="0"/>
        <w:rPr>
          <w:rFonts w:eastAsiaTheme="minorEastAsia"/>
          <w:b/>
          <w:sz w:val="24"/>
          <w:szCs w:val="24"/>
        </w:rPr>
      </w:pPr>
      <w:r>
        <w:rPr>
          <w:rFonts w:eastAsiaTheme="minorEastAsia" w:hint="eastAsia"/>
          <w:b/>
          <w:sz w:val="24"/>
          <w:szCs w:val="24"/>
        </w:rPr>
        <w:t>网段</w:t>
      </w:r>
      <w:r>
        <w:rPr>
          <w:rFonts w:eastAsiaTheme="minorEastAsia"/>
          <w:b/>
          <w:sz w:val="24"/>
          <w:szCs w:val="24"/>
        </w:rPr>
        <w:t>入库</w:t>
      </w:r>
    </w:p>
    <w:p w:rsidR="002F25EE" w:rsidRDefault="002F25EE" w:rsidP="0094399D">
      <w:pPr>
        <w:spacing w:line="420" w:lineRule="auto"/>
        <w:ind w:left="420" w:firstLine="420"/>
        <w:rPr>
          <w:rFonts w:asciiTheme="minorEastAsia" w:eastAsiaTheme="minorEastAsia" w:hAnsiTheme="minorEastAsia" w:cs="微软雅黑"/>
          <w:sz w:val="24"/>
          <w:szCs w:val="24"/>
        </w:rPr>
      </w:pPr>
      <w:r w:rsidRPr="0094399D">
        <w:rPr>
          <w:rFonts w:asciiTheme="minorEastAsia" w:eastAsiaTheme="minorEastAsia" w:hAnsiTheme="minorEastAsia" w:cs="微软雅黑" w:hint="eastAsia"/>
          <w:sz w:val="24"/>
          <w:szCs w:val="24"/>
        </w:rPr>
        <w:t>对</w:t>
      </w:r>
      <w:r w:rsidRPr="0094399D">
        <w:rPr>
          <w:rFonts w:asciiTheme="minorEastAsia" w:eastAsiaTheme="minorEastAsia" w:hAnsiTheme="minorEastAsia" w:cs="微软雅黑"/>
          <w:sz w:val="24"/>
          <w:szCs w:val="24"/>
        </w:rPr>
        <w:t>网段进行登记管理，</w:t>
      </w:r>
      <w:r w:rsidRPr="0094399D">
        <w:rPr>
          <w:rFonts w:asciiTheme="minorEastAsia" w:eastAsiaTheme="minorEastAsia" w:hAnsiTheme="minorEastAsia" w:cs="微软雅黑" w:hint="eastAsia"/>
          <w:sz w:val="24"/>
          <w:szCs w:val="24"/>
        </w:rPr>
        <w:t>登记</w:t>
      </w:r>
      <w:r w:rsidRPr="0094399D">
        <w:rPr>
          <w:rFonts w:asciiTheme="minorEastAsia" w:eastAsiaTheme="minorEastAsia" w:hAnsiTheme="minorEastAsia" w:cs="微软雅黑"/>
          <w:sz w:val="24"/>
          <w:szCs w:val="24"/>
        </w:rPr>
        <w:t>内容包含：</w:t>
      </w:r>
      <w:r w:rsidR="0094399D" w:rsidRPr="0094399D">
        <w:rPr>
          <w:rFonts w:asciiTheme="minorEastAsia" w:eastAsiaTheme="minorEastAsia" w:hAnsiTheme="minorEastAsia" w:cs="微软雅黑" w:hint="eastAsia"/>
          <w:sz w:val="24"/>
          <w:szCs w:val="24"/>
        </w:rPr>
        <w:t>所属</w:t>
      </w:r>
      <w:r w:rsidR="0094399D" w:rsidRPr="0094399D">
        <w:rPr>
          <w:rFonts w:asciiTheme="minorEastAsia" w:eastAsiaTheme="minorEastAsia" w:hAnsiTheme="minorEastAsia" w:cs="微软雅黑"/>
          <w:sz w:val="24"/>
          <w:szCs w:val="24"/>
        </w:rPr>
        <w:t>站点、</w:t>
      </w:r>
      <w:r w:rsidRPr="0094399D">
        <w:rPr>
          <w:rFonts w:asciiTheme="minorEastAsia" w:eastAsiaTheme="minorEastAsia" w:hAnsiTheme="minorEastAsia" w:cs="微软雅黑"/>
          <w:sz w:val="24"/>
          <w:szCs w:val="24"/>
        </w:rPr>
        <w:t>网段类型，网段名称，</w:t>
      </w:r>
      <w:r w:rsidR="00A773B4">
        <w:rPr>
          <w:rFonts w:asciiTheme="minorEastAsia" w:eastAsiaTheme="minorEastAsia" w:hAnsiTheme="minorEastAsia" w:cs="微软雅黑" w:hint="eastAsia"/>
          <w:sz w:val="24"/>
          <w:szCs w:val="24"/>
        </w:rPr>
        <w:t>起始</w:t>
      </w:r>
      <w:r w:rsidR="00A773B4">
        <w:rPr>
          <w:rFonts w:asciiTheme="minorEastAsia" w:eastAsiaTheme="minorEastAsia" w:hAnsiTheme="minorEastAsia" w:cs="微软雅黑"/>
          <w:sz w:val="24"/>
          <w:szCs w:val="24"/>
        </w:rPr>
        <w:t>IP</w:t>
      </w:r>
      <w:r w:rsidR="00A773B4">
        <w:rPr>
          <w:rFonts w:asciiTheme="minorEastAsia" w:eastAsiaTheme="minorEastAsia" w:hAnsiTheme="minorEastAsia" w:cs="微软雅黑" w:hint="eastAsia"/>
          <w:sz w:val="24"/>
          <w:szCs w:val="24"/>
        </w:rPr>
        <w:t>、</w:t>
      </w:r>
      <w:r w:rsidR="00A773B4">
        <w:rPr>
          <w:rFonts w:asciiTheme="minorEastAsia" w:eastAsiaTheme="minorEastAsia" w:hAnsiTheme="minorEastAsia" w:cs="微软雅黑"/>
          <w:sz w:val="24"/>
          <w:szCs w:val="24"/>
        </w:rPr>
        <w:t>结束IP</w:t>
      </w:r>
      <w:r w:rsidR="00A773B4">
        <w:rPr>
          <w:rFonts w:asciiTheme="minorEastAsia" w:eastAsiaTheme="minorEastAsia" w:hAnsiTheme="minorEastAsia" w:cs="微软雅黑" w:hint="eastAsia"/>
          <w:sz w:val="24"/>
          <w:szCs w:val="24"/>
        </w:rPr>
        <w:t>、</w:t>
      </w:r>
      <w:r w:rsidRPr="0094399D">
        <w:rPr>
          <w:rFonts w:asciiTheme="minorEastAsia" w:eastAsiaTheme="minorEastAsia" w:hAnsiTheme="minorEastAsia" w:cs="微软雅黑" w:hint="eastAsia"/>
          <w:sz w:val="24"/>
          <w:szCs w:val="24"/>
        </w:rPr>
        <w:t>网段</w:t>
      </w:r>
      <w:r w:rsidRPr="0094399D">
        <w:rPr>
          <w:rFonts w:asciiTheme="minorEastAsia" w:eastAsiaTheme="minorEastAsia" w:hAnsiTheme="minorEastAsia" w:cs="微软雅黑"/>
          <w:sz w:val="24"/>
          <w:szCs w:val="24"/>
        </w:rPr>
        <w:t>掩码，</w:t>
      </w:r>
      <w:r w:rsidRPr="0094399D">
        <w:rPr>
          <w:rFonts w:asciiTheme="minorEastAsia" w:eastAsiaTheme="minorEastAsia" w:hAnsiTheme="minorEastAsia" w:cs="微软雅黑" w:hint="eastAsia"/>
          <w:sz w:val="24"/>
          <w:szCs w:val="24"/>
        </w:rPr>
        <w:t>网段</w:t>
      </w:r>
      <w:r w:rsidRPr="0094399D">
        <w:rPr>
          <w:rFonts w:asciiTheme="minorEastAsia" w:eastAsiaTheme="minorEastAsia" w:hAnsiTheme="minorEastAsia" w:cs="微软雅黑"/>
          <w:sz w:val="24"/>
          <w:szCs w:val="24"/>
        </w:rPr>
        <w:t>网关。</w:t>
      </w:r>
      <w:r w:rsidRPr="0094399D">
        <w:rPr>
          <w:rFonts w:asciiTheme="minorEastAsia" w:eastAsiaTheme="minorEastAsia" w:hAnsiTheme="minorEastAsia" w:cs="微软雅黑" w:hint="eastAsia"/>
          <w:sz w:val="24"/>
          <w:szCs w:val="24"/>
        </w:rPr>
        <w:t>入库</w:t>
      </w:r>
      <w:r w:rsidRPr="0094399D">
        <w:rPr>
          <w:rFonts w:asciiTheme="minorEastAsia" w:eastAsiaTheme="minorEastAsia" w:hAnsiTheme="minorEastAsia" w:cs="微软雅黑"/>
          <w:sz w:val="24"/>
          <w:szCs w:val="24"/>
        </w:rPr>
        <w:t>成功后根据填写的网段信息</w:t>
      </w:r>
      <w:r w:rsidRPr="0094399D">
        <w:rPr>
          <w:rFonts w:asciiTheme="minorEastAsia" w:eastAsiaTheme="minorEastAsia" w:hAnsiTheme="minorEastAsia" w:cs="微软雅黑" w:hint="eastAsia"/>
          <w:sz w:val="24"/>
          <w:szCs w:val="24"/>
        </w:rPr>
        <w:t>会</w:t>
      </w:r>
      <w:r w:rsidRPr="0094399D">
        <w:rPr>
          <w:rFonts w:asciiTheme="minorEastAsia" w:eastAsiaTheme="minorEastAsia" w:hAnsiTheme="minorEastAsia" w:cs="微软雅黑"/>
          <w:sz w:val="24"/>
          <w:szCs w:val="24"/>
        </w:rPr>
        <w:t>生成</w:t>
      </w:r>
      <w:r w:rsidRPr="0094399D">
        <w:rPr>
          <w:rFonts w:asciiTheme="minorEastAsia" w:eastAsiaTheme="minorEastAsia" w:hAnsiTheme="minorEastAsia" w:cs="微软雅黑" w:hint="eastAsia"/>
          <w:sz w:val="24"/>
          <w:szCs w:val="24"/>
        </w:rPr>
        <w:t>具体IP 地址</w:t>
      </w:r>
      <w:r w:rsidRPr="0094399D">
        <w:rPr>
          <w:rFonts w:asciiTheme="minorEastAsia" w:eastAsiaTheme="minorEastAsia" w:hAnsiTheme="minorEastAsia" w:cs="微软雅黑"/>
          <w:sz w:val="24"/>
          <w:szCs w:val="24"/>
        </w:rPr>
        <w:t>资源。</w:t>
      </w:r>
    </w:p>
    <w:p w:rsidR="00A3017B" w:rsidRDefault="00A3017B" w:rsidP="00A3017B">
      <w:pPr>
        <w:spacing w:line="420" w:lineRule="auto"/>
        <w:ind w:left="420" w:firstLine="420"/>
        <w:jc w:val="center"/>
        <w:rPr>
          <w:rFonts w:asciiTheme="minorEastAsia" w:eastAsiaTheme="minorEastAsia" w:hAnsiTheme="minorEastAsia" w:cs="微软雅黑"/>
          <w:sz w:val="24"/>
          <w:szCs w:val="24"/>
        </w:rPr>
      </w:pPr>
      <w:r>
        <w:rPr>
          <w:noProof/>
        </w:rPr>
        <w:drawing>
          <wp:inline distT="0" distB="0" distL="0" distR="0">
            <wp:extent cx="5274310" cy="24384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38400"/>
                    </a:xfrm>
                    <a:prstGeom prst="rect">
                      <a:avLst/>
                    </a:prstGeom>
                  </pic:spPr>
                </pic:pic>
              </a:graphicData>
            </a:graphic>
          </wp:inline>
        </w:drawing>
      </w:r>
    </w:p>
    <w:p w:rsidR="00E55E65" w:rsidRDefault="00E55E65" w:rsidP="00A3017B">
      <w:pPr>
        <w:spacing w:line="420" w:lineRule="auto"/>
        <w:ind w:left="420"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网段</w:t>
      </w:r>
      <w:r>
        <w:rPr>
          <w:rFonts w:asciiTheme="minorEastAsia" w:eastAsiaTheme="minorEastAsia" w:hAnsiTheme="minorEastAsia" w:cs="微软雅黑"/>
          <w:sz w:val="24"/>
          <w:szCs w:val="24"/>
        </w:rPr>
        <w:t>入库时序图</w:t>
      </w:r>
    </w:p>
    <w:p w:rsidR="00E55E65" w:rsidRDefault="00E55E65" w:rsidP="00E55E65">
      <w:pPr>
        <w:spacing w:line="420" w:lineRule="auto"/>
        <w:ind w:left="420"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1094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09470"/>
                    </a:xfrm>
                    <a:prstGeom prst="rect">
                      <a:avLst/>
                    </a:prstGeom>
                  </pic:spPr>
                </pic:pic>
              </a:graphicData>
            </a:graphic>
          </wp:inline>
        </w:drawing>
      </w:r>
    </w:p>
    <w:p w:rsidR="00E55E65" w:rsidRPr="0094399D" w:rsidRDefault="00E55E65" w:rsidP="00E55E65">
      <w:pPr>
        <w:spacing w:line="420" w:lineRule="auto"/>
        <w:ind w:left="420"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网段</w:t>
      </w:r>
      <w:r>
        <w:rPr>
          <w:rFonts w:asciiTheme="minorEastAsia" w:eastAsiaTheme="minorEastAsia" w:hAnsiTheme="minorEastAsia" w:cs="微软雅黑"/>
          <w:sz w:val="24"/>
          <w:szCs w:val="24"/>
        </w:rPr>
        <w:t>注册</w:t>
      </w:r>
      <w:r>
        <w:rPr>
          <w:rFonts w:asciiTheme="minorEastAsia" w:eastAsiaTheme="minorEastAsia" w:hAnsiTheme="minorEastAsia" w:cs="微软雅黑" w:hint="eastAsia"/>
          <w:sz w:val="24"/>
          <w:szCs w:val="24"/>
        </w:rPr>
        <w:t>操作</w:t>
      </w:r>
      <w:r>
        <w:rPr>
          <w:rFonts w:asciiTheme="minorEastAsia" w:eastAsiaTheme="minorEastAsia" w:hAnsiTheme="minorEastAsia" w:cs="微软雅黑"/>
          <w:sz w:val="24"/>
          <w:szCs w:val="24"/>
        </w:rPr>
        <w:t>界面原型</w:t>
      </w:r>
    </w:p>
    <w:p w:rsidR="002F25EE" w:rsidRDefault="002F25EE" w:rsidP="002F25EE">
      <w:pPr>
        <w:pStyle w:val="ab"/>
        <w:numPr>
          <w:ilvl w:val="0"/>
          <w:numId w:val="32"/>
        </w:numPr>
        <w:ind w:firstLineChars="0"/>
        <w:rPr>
          <w:rFonts w:eastAsiaTheme="minorEastAsia"/>
          <w:b/>
          <w:sz w:val="24"/>
          <w:szCs w:val="24"/>
        </w:rPr>
      </w:pPr>
      <w:r>
        <w:rPr>
          <w:rFonts w:eastAsiaTheme="minorEastAsia"/>
          <w:b/>
          <w:sz w:val="24"/>
          <w:szCs w:val="24"/>
        </w:rPr>
        <w:t>网段</w:t>
      </w:r>
      <w:r>
        <w:rPr>
          <w:rFonts w:eastAsiaTheme="minorEastAsia" w:hint="eastAsia"/>
          <w:b/>
          <w:sz w:val="24"/>
          <w:szCs w:val="24"/>
        </w:rPr>
        <w:t>出库</w:t>
      </w:r>
    </w:p>
    <w:p w:rsidR="0094399D" w:rsidRDefault="0094399D" w:rsidP="0094399D">
      <w:pPr>
        <w:spacing w:line="420" w:lineRule="auto"/>
        <w:ind w:left="420" w:firstLine="420"/>
        <w:rPr>
          <w:rFonts w:asciiTheme="minorEastAsia" w:eastAsiaTheme="minorEastAsia" w:hAnsiTheme="minorEastAsia" w:cs="微软雅黑"/>
          <w:sz w:val="24"/>
          <w:szCs w:val="24"/>
        </w:rPr>
      </w:pPr>
      <w:r w:rsidRPr="0094399D">
        <w:rPr>
          <w:rFonts w:asciiTheme="minorEastAsia" w:eastAsiaTheme="minorEastAsia" w:hAnsiTheme="minorEastAsia" w:cs="微软雅黑" w:hint="eastAsia"/>
          <w:sz w:val="24"/>
          <w:szCs w:val="24"/>
        </w:rPr>
        <w:t>对已经</w:t>
      </w:r>
      <w:r w:rsidRPr="0094399D">
        <w:rPr>
          <w:rFonts w:asciiTheme="minorEastAsia" w:eastAsiaTheme="minorEastAsia" w:hAnsiTheme="minorEastAsia" w:cs="微软雅黑"/>
          <w:sz w:val="24"/>
          <w:szCs w:val="24"/>
        </w:rPr>
        <w:t>入库的网段执行出库操作，必须先判断该</w:t>
      </w:r>
      <w:r w:rsidRPr="0094399D">
        <w:rPr>
          <w:rFonts w:asciiTheme="minorEastAsia" w:eastAsiaTheme="minorEastAsia" w:hAnsiTheme="minorEastAsia" w:cs="微软雅黑" w:hint="eastAsia"/>
          <w:sz w:val="24"/>
          <w:szCs w:val="24"/>
        </w:rPr>
        <w:t>网段</w:t>
      </w:r>
      <w:r w:rsidRPr="0094399D">
        <w:rPr>
          <w:rFonts w:asciiTheme="minorEastAsia" w:eastAsiaTheme="minorEastAsia" w:hAnsiTheme="minorEastAsia" w:cs="微软雅黑"/>
          <w:sz w:val="24"/>
          <w:szCs w:val="24"/>
        </w:rPr>
        <w:t>中</w:t>
      </w:r>
      <w:r w:rsidRPr="0094399D">
        <w:rPr>
          <w:rFonts w:asciiTheme="minorEastAsia" w:eastAsiaTheme="minorEastAsia" w:hAnsiTheme="minorEastAsia" w:cs="微软雅黑" w:hint="eastAsia"/>
          <w:sz w:val="24"/>
          <w:szCs w:val="24"/>
        </w:rPr>
        <w:t>IP</w:t>
      </w:r>
      <w:r w:rsidRPr="0094399D">
        <w:rPr>
          <w:rFonts w:asciiTheme="minorEastAsia" w:eastAsiaTheme="minorEastAsia" w:hAnsiTheme="minorEastAsia" w:cs="微软雅黑"/>
          <w:sz w:val="24"/>
          <w:szCs w:val="24"/>
        </w:rPr>
        <w:t>是否已经在使用，如果已经在使用了，则不允许执行出库操作。</w:t>
      </w:r>
    </w:p>
    <w:p w:rsidR="00A3017B" w:rsidRDefault="00A3017B" w:rsidP="00A3017B">
      <w:pPr>
        <w:spacing w:line="420" w:lineRule="auto"/>
        <w:ind w:left="420" w:firstLine="420"/>
        <w:jc w:val="center"/>
        <w:rPr>
          <w:rFonts w:asciiTheme="minorEastAsia" w:eastAsiaTheme="minorEastAsia" w:hAnsiTheme="minorEastAsia" w:cs="微软雅黑"/>
          <w:sz w:val="24"/>
          <w:szCs w:val="24"/>
        </w:rPr>
      </w:pPr>
      <w:r>
        <w:rPr>
          <w:noProof/>
        </w:rPr>
        <w:drawing>
          <wp:inline distT="0" distB="0" distL="0" distR="0">
            <wp:extent cx="5274310" cy="23723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2360"/>
                    </a:xfrm>
                    <a:prstGeom prst="rect">
                      <a:avLst/>
                    </a:prstGeom>
                  </pic:spPr>
                </pic:pic>
              </a:graphicData>
            </a:graphic>
          </wp:inline>
        </w:drawing>
      </w:r>
    </w:p>
    <w:p w:rsidR="00C2057B" w:rsidRPr="0094399D" w:rsidRDefault="00C2057B" w:rsidP="00A3017B">
      <w:pPr>
        <w:spacing w:line="420" w:lineRule="auto"/>
        <w:ind w:left="420"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网段</w:t>
      </w:r>
      <w:r>
        <w:rPr>
          <w:rFonts w:asciiTheme="minorEastAsia" w:eastAsiaTheme="minorEastAsia" w:hAnsiTheme="minorEastAsia" w:cs="微软雅黑"/>
          <w:sz w:val="24"/>
          <w:szCs w:val="24"/>
        </w:rPr>
        <w:t>出库时序图</w:t>
      </w:r>
    </w:p>
    <w:p w:rsidR="002F25EE" w:rsidRDefault="002F25EE" w:rsidP="002F25EE">
      <w:pPr>
        <w:pStyle w:val="ab"/>
        <w:numPr>
          <w:ilvl w:val="0"/>
          <w:numId w:val="32"/>
        </w:numPr>
        <w:ind w:firstLineChars="0"/>
        <w:rPr>
          <w:rFonts w:eastAsiaTheme="minorEastAsia"/>
          <w:b/>
          <w:sz w:val="24"/>
          <w:szCs w:val="24"/>
        </w:rPr>
      </w:pPr>
      <w:r>
        <w:rPr>
          <w:rFonts w:eastAsiaTheme="minorEastAsia" w:hint="eastAsia"/>
          <w:b/>
          <w:sz w:val="24"/>
          <w:szCs w:val="24"/>
        </w:rPr>
        <w:t>IP</w:t>
      </w:r>
      <w:r>
        <w:rPr>
          <w:rFonts w:eastAsiaTheme="minorEastAsia" w:hint="eastAsia"/>
          <w:b/>
          <w:sz w:val="24"/>
          <w:szCs w:val="24"/>
        </w:rPr>
        <w:t>地址</w:t>
      </w:r>
      <w:r>
        <w:rPr>
          <w:rFonts w:eastAsiaTheme="minorEastAsia"/>
          <w:b/>
          <w:sz w:val="24"/>
          <w:szCs w:val="24"/>
        </w:rPr>
        <w:t>管理状态修改</w:t>
      </w:r>
    </w:p>
    <w:p w:rsidR="002F25EE" w:rsidRDefault="002F25EE" w:rsidP="00BA11DE">
      <w:pPr>
        <w:spacing w:line="420" w:lineRule="auto"/>
        <w:ind w:left="420" w:firstLine="420"/>
        <w:rPr>
          <w:rFonts w:asciiTheme="minorEastAsia" w:eastAsiaTheme="minorEastAsia" w:hAnsiTheme="minorEastAsia" w:cs="微软雅黑"/>
          <w:sz w:val="24"/>
          <w:szCs w:val="24"/>
        </w:rPr>
      </w:pPr>
      <w:r w:rsidRPr="00BA11DE">
        <w:rPr>
          <w:rFonts w:asciiTheme="minorEastAsia" w:eastAsiaTheme="minorEastAsia" w:hAnsiTheme="minorEastAsia" w:cs="微软雅黑"/>
          <w:sz w:val="24"/>
          <w:szCs w:val="24"/>
        </w:rPr>
        <w:t xml:space="preserve">IP </w:t>
      </w:r>
      <w:r w:rsidRPr="00BA11DE">
        <w:rPr>
          <w:rFonts w:asciiTheme="minorEastAsia" w:eastAsiaTheme="minorEastAsia" w:hAnsiTheme="minorEastAsia" w:cs="微软雅黑" w:hint="eastAsia"/>
          <w:sz w:val="24"/>
          <w:szCs w:val="24"/>
        </w:rPr>
        <w:t>地址</w:t>
      </w:r>
      <w:r w:rsidRPr="00BA11DE">
        <w:rPr>
          <w:rFonts w:asciiTheme="minorEastAsia" w:eastAsiaTheme="minorEastAsia" w:hAnsiTheme="minorEastAsia" w:cs="微软雅黑"/>
          <w:sz w:val="24"/>
          <w:szCs w:val="24"/>
        </w:rPr>
        <w:t>管理</w:t>
      </w:r>
      <w:r w:rsidRPr="00BA11DE">
        <w:rPr>
          <w:rFonts w:asciiTheme="minorEastAsia" w:eastAsiaTheme="minorEastAsia" w:hAnsiTheme="minorEastAsia" w:cs="微软雅黑" w:hint="eastAsia"/>
          <w:sz w:val="24"/>
          <w:szCs w:val="24"/>
        </w:rPr>
        <w:t>状态</w:t>
      </w:r>
      <w:r w:rsidRPr="00BA11DE">
        <w:rPr>
          <w:rFonts w:asciiTheme="minorEastAsia" w:eastAsiaTheme="minorEastAsia" w:hAnsiTheme="minorEastAsia" w:cs="微软雅黑"/>
          <w:sz w:val="24"/>
          <w:szCs w:val="24"/>
        </w:rPr>
        <w:t>分为</w:t>
      </w:r>
      <w:r w:rsidRPr="00BA11DE">
        <w:rPr>
          <w:rFonts w:asciiTheme="minorEastAsia" w:eastAsiaTheme="minorEastAsia" w:hAnsiTheme="minorEastAsia" w:cs="微软雅黑" w:hint="eastAsia"/>
          <w:sz w:val="24"/>
          <w:szCs w:val="24"/>
        </w:rPr>
        <w:t>停用</w:t>
      </w:r>
      <w:r w:rsidRPr="00BA11DE">
        <w:rPr>
          <w:rFonts w:asciiTheme="minorEastAsia" w:eastAsiaTheme="minorEastAsia" w:hAnsiTheme="minorEastAsia" w:cs="微软雅黑"/>
          <w:sz w:val="24"/>
          <w:szCs w:val="24"/>
        </w:rPr>
        <w:t>，启用。启用状态</w:t>
      </w:r>
      <w:r w:rsidRPr="00BA11DE">
        <w:rPr>
          <w:rFonts w:asciiTheme="minorEastAsia" w:eastAsiaTheme="minorEastAsia" w:hAnsiTheme="minorEastAsia" w:cs="微软雅黑" w:hint="eastAsia"/>
          <w:sz w:val="24"/>
          <w:szCs w:val="24"/>
        </w:rPr>
        <w:t>是指</w:t>
      </w:r>
      <w:r w:rsidRPr="00BA11DE">
        <w:rPr>
          <w:rFonts w:asciiTheme="minorEastAsia" w:eastAsiaTheme="minorEastAsia" w:hAnsiTheme="minorEastAsia" w:cs="微软雅黑"/>
          <w:sz w:val="24"/>
          <w:szCs w:val="24"/>
        </w:rPr>
        <w:t>可以被自动分配，</w:t>
      </w:r>
      <w:r w:rsidRPr="00BA11DE">
        <w:rPr>
          <w:rFonts w:asciiTheme="minorEastAsia" w:eastAsiaTheme="minorEastAsia" w:hAnsiTheme="minorEastAsia" w:cs="微软雅黑" w:hint="eastAsia"/>
          <w:sz w:val="24"/>
          <w:szCs w:val="24"/>
        </w:rPr>
        <w:t>停用</w:t>
      </w:r>
      <w:r w:rsidRPr="00BA11DE">
        <w:rPr>
          <w:rFonts w:asciiTheme="minorEastAsia" w:eastAsiaTheme="minorEastAsia" w:hAnsiTheme="minorEastAsia" w:cs="微软雅黑"/>
          <w:sz w:val="24"/>
          <w:szCs w:val="24"/>
        </w:rPr>
        <w:t>状态是指不能被自动分配。初始化状态为启用。</w:t>
      </w:r>
    </w:p>
    <w:p w:rsidR="0054687F" w:rsidRPr="00BA11DE" w:rsidRDefault="0054687F" w:rsidP="0054687F">
      <w:pPr>
        <w:spacing w:line="420" w:lineRule="auto"/>
        <w:ind w:left="420"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6568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6840"/>
                    </a:xfrm>
                    <a:prstGeom prst="rect">
                      <a:avLst/>
                    </a:prstGeom>
                  </pic:spPr>
                </pic:pic>
              </a:graphicData>
            </a:graphic>
          </wp:inline>
        </w:drawing>
      </w:r>
    </w:p>
    <w:p w:rsidR="002F25EE" w:rsidRPr="00DD2E87" w:rsidRDefault="002F25EE" w:rsidP="002F25EE">
      <w:pPr>
        <w:pStyle w:val="ab"/>
        <w:numPr>
          <w:ilvl w:val="0"/>
          <w:numId w:val="32"/>
        </w:numPr>
        <w:ind w:firstLineChars="0"/>
        <w:rPr>
          <w:rFonts w:eastAsiaTheme="minorEastAsia"/>
          <w:b/>
          <w:sz w:val="24"/>
          <w:szCs w:val="24"/>
        </w:rPr>
      </w:pPr>
      <w:r>
        <w:rPr>
          <w:rFonts w:eastAsiaTheme="minorEastAsia" w:hint="eastAsia"/>
          <w:b/>
          <w:sz w:val="24"/>
          <w:szCs w:val="24"/>
        </w:rPr>
        <w:t>网段</w:t>
      </w:r>
      <w:r>
        <w:rPr>
          <w:rFonts w:eastAsiaTheme="minorEastAsia"/>
          <w:b/>
          <w:sz w:val="24"/>
          <w:szCs w:val="24"/>
        </w:rPr>
        <w:t>展示</w:t>
      </w:r>
    </w:p>
    <w:p w:rsidR="002F25EE" w:rsidRPr="002F25EE" w:rsidRDefault="002F25EE" w:rsidP="00BA11DE">
      <w:pPr>
        <w:spacing w:line="420" w:lineRule="auto"/>
        <w:ind w:left="420" w:firstLine="420"/>
        <w:rPr>
          <w:rFonts w:eastAsiaTheme="minorEastAsia"/>
        </w:rPr>
      </w:pPr>
      <w:r w:rsidRPr="00DD2E87">
        <w:rPr>
          <w:rFonts w:asciiTheme="minorEastAsia" w:eastAsiaTheme="minorEastAsia" w:hAnsiTheme="minorEastAsia" w:cs="微软雅黑" w:hint="eastAsia"/>
          <w:sz w:val="24"/>
          <w:szCs w:val="24"/>
        </w:rPr>
        <w:t>能</w:t>
      </w:r>
      <w:r w:rsidRPr="00DD2E87">
        <w:rPr>
          <w:rFonts w:asciiTheme="minorEastAsia" w:eastAsiaTheme="minorEastAsia" w:hAnsiTheme="minorEastAsia" w:cs="微软雅黑"/>
          <w:sz w:val="24"/>
          <w:szCs w:val="24"/>
        </w:rPr>
        <w:t>够通过表格或方式对</w:t>
      </w:r>
      <w:r>
        <w:rPr>
          <w:rFonts w:asciiTheme="minorEastAsia" w:eastAsiaTheme="minorEastAsia" w:hAnsiTheme="minorEastAsia" w:cs="微软雅黑"/>
          <w:sz w:val="24"/>
          <w:szCs w:val="24"/>
        </w:rPr>
        <w:t xml:space="preserve">IP </w:t>
      </w:r>
      <w:r>
        <w:rPr>
          <w:rFonts w:asciiTheme="minorEastAsia" w:eastAsiaTheme="minorEastAsia" w:hAnsiTheme="minorEastAsia" w:cs="微软雅黑" w:hint="eastAsia"/>
          <w:sz w:val="24"/>
          <w:szCs w:val="24"/>
        </w:rPr>
        <w:t>地址资源</w:t>
      </w:r>
      <w:r>
        <w:rPr>
          <w:rFonts w:asciiTheme="minorEastAsia" w:eastAsiaTheme="minorEastAsia" w:hAnsiTheme="minorEastAsia" w:cs="微软雅黑"/>
          <w:sz w:val="24"/>
          <w:szCs w:val="24"/>
        </w:rPr>
        <w:t>使用情况进行展示。</w:t>
      </w:r>
      <w:r w:rsidRPr="00DD2E87">
        <w:rPr>
          <w:rFonts w:asciiTheme="minorEastAsia" w:eastAsiaTheme="minorEastAsia" w:hAnsiTheme="minorEastAsia" w:cs="微软雅黑"/>
          <w:sz w:val="24"/>
          <w:szCs w:val="24"/>
        </w:rPr>
        <w:t>展现信息的包括</w:t>
      </w:r>
      <w:r w:rsidR="003F6800">
        <w:rPr>
          <w:rFonts w:asciiTheme="minorEastAsia" w:eastAsiaTheme="minorEastAsia" w:hAnsiTheme="minorEastAsia" w:cs="微软雅黑" w:hint="eastAsia"/>
          <w:sz w:val="24"/>
          <w:szCs w:val="24"/>
        </w:rPr>
        <w:t>网段</w:t>
      </w:r>
      <w:r w:rsidR="003F6800">
        <w:rPr>
          <w:rFonts w:asciiTheme="minorEastAsia" w:eastAsiaTheme="minorEastAsia" w:hAnsiTheme="minorEastAsia" w:cs="微软雅黑"/>
          <w:sz w:val="24"/>
          <w:szCs w:val="24"/>
        </w:rPr>
        <w:t>名称、网段</w:t>
      </w:r>
      <w:r w:rsidR="003F6800">
        <w:rPr>
          <w:rFonts w:asciiTheme="minorEastAsia" w:eastAsiaTheme="minorEastAsia" w:hAnsiTheme="minorEastAsia" w:cs="微软雅黑" w:hint="eastAsia"/>
          <w:sz w:val="24"/>
          <w:szCs w:val="24"/>
        </w:rPr>
        <w:t>类型</w:t>
      </w:r>
      <w:r w:rsidR="003F6800">
        <w:rPr>
          <w:rFonts w:asciiTheme="minorEastAsia" w:eastAsiaTheme="minorEastAsia" w:hAnsiTheme="minorEastAsia" w:cs="微软雅黑"/>
          <w:sz w:val="24"/>
          <w:szCs w:val="24"/>
        </w:rPr>
        <w:t>、</w:t>
      </w:r>
      <w:r w:rsidR="003F6800">
        <w:rPr>
          <w:rFonts w:asciiTheme="minorEastAsia" w:eastAsiaTheme="minorEastAsia" w:hAnsiTheme="minorEastAsia" w:cs="微软雅黑" w:hint="eastAsia"/>
          <w:sz w:val="24"/>
          <w:szCs w:val="24"/>
        </w:rPr>
        <w:t>起始</w:t>
      </w:r>
      <w:r w:rsidR="003F6800">
        <w:rPr>
          <w:rFonts w:asciiTheme="minorEastAsia" w:eastAsiaTheme="minorEastAsia" w:hAnsiTheme="minorEastAsia" w:cs="微软雅黑"/>
          <w:sz w:val="24"/>
          <w:szCs w:val="24"/>
        </w:rPr>
        <w:t>IP</w:t>
      </w:r>
      <w:r w:rsidR="003F6800">
        <w:rPr>
          <w:rFonts w:asciiTheme="minorEastAsia" w:eastAsiaTheme="minorEastAsia" w:hAnsiTheme="minorEastAsia" w:cs="微软雅黑" w:hint="eastAsia"/>
          <w:sz w:val="24"/>
          <w:szCs w:val="24"/>
        </w:rPr>
        <w:t>、结束</w:t>
      </w:r>
      <w:r w:rsidR="003F6800">
        <w:rPr>
          <w:rFonts w:asciiTheme="minorEastAsia" w:eastAsiaTheme="minorEastAsia" w:hAnsiTheme="minorEastAsia" w:cs="微软雅黑"/>
          <w:sz w:val="24"/>
          <w:szCs w:val="24"/>
        </w:rPr>
        <w:t>IP、</w:t>
      </w:r>
      <w:r w:rsidR="00A773B4">
        <w:rPr>
          <w:rFonts w:asciiTheme="minorEastAsia" w:eastAsiaTheme="minorEastAsia" w:hAnsiTheme="minorEastAsia" w:cs="微软雅黑" w:hint="eastAsia"/>
          <w:sz w:val="24"/>
          <w:szCs w:val="24"/>
        </w:rPr>
        <w:t>网段</w:t>
      </w:r>
      <w:r w:rsidR="00A773B4">
        <w:rPr>
          <w:rFonts w:asciiTheme="minorEastAsia" w:eastAsiaTheme="minorEastAsia" w:hAnsiTheme="minorEastAsia" w:cs="微软雅黑"/>
          <w:sz w:val="24"/>
          <w:szCs w:val="24"/>
        </w:rPr>
        <w:t>掩码、网段网</w:t>
      </w:r>
      <w:r w:rsidR="00A773B4">
        <w:rPr>
          <w:rFonts w:asciiTheme="minorEastAsia" w:eastAsiaTheme="minorEastAsia" w:hAnsiTheme="minorEastAsia" w:cs="微软雅黑" w:hint="eastAsia"/>
          <w:sz w:val="24"/>
          <w:szCs w:val="24"/>
        </w:rPr>
        <w:t>关</w:t>
      </w:r>
      <w:r w:rsidR="00A773B4">
        <w:rPr>
          <w:rFonts w:asciiTheme="minorEastAsia" w:eastAsiaTheme="minorEastAsia" w:hAnsiTheme="minorEastAsia" w:cs="微软雅黑"/>
          <w:sz w:val="24"/>
          <w:szCs w:val="24"/>
        </w:rPr>
        <w:t>、所属站点</w:t>
      </w:r>
      <w:r>
        <w:rPr>
          <w:rFonts w:asciiTheme="minorEastAsia" w:eastAsiaTheme="minorEastAsia" w:hAnsiTheme="minorEastAsia" w:cs="微软雅黑"/>
          <w:sz w:val="24"/>
          <w:szCs w:val="24"/>
        </w:rPr>
        <w:t>。</w:t>
      </w:r>
    </w:p>
    <w:p w:rsidR="007103F9" w:rsidRPr="00CB7269" w:rsidRDefault="007103F9" w:rsidP="00452D8F">
      <w:pPr>
        <w:pStyle w:val="ab"/>
        <w:keepNext/>
        <w:keepLines/>
        <w:widowControl/>
        <w:numPr>
          <w:ilvl w:val="0"/>
          <w:numId w:val="24"/>
        </w:numPr>
        <w:spacing w:before="240" w:after="64" w:line="319" w:lineRule="auto"/>
        <w:ind w:firstLineChars="0"/>
        <w:jc w:val="left"/>
        <w:outlineLvl w:val="2"/>
        <w:rPr>
          <w:rFonts w:ascii="Calibri Light" w:eastAsia="宋体" w:hAnsi="Calibri Light"/>
          <w:b/>
          <w:bCs/>
          <w:kern w:val="0"/>
          <w:sz w:val="28"/>
          <w:szCs w:val="28"/>
        </w:rPr>
      </w:pPr>
      <w:bookmarkStart w:id="80" w:name="_Toc432757532"/>
      <w:r w:rsidRPr="00CB7269">
        <w:rPr>
          <w:rFonts w:ascii="Calibri Light" w:eastAsia="宋体" w:hAnsi="Calibri Light" w:hint="eastAsia"/>
          <w:b/>
          <w:bCs/>
          <w:kern w:val="0"/>
          <w:sz w:val="28"/>
          <w:szCs w:val="28"/>
        </w:rPr>
        <w:t>SAN</w:t>
      </w:r>
      <w:r w:rsidRPr="00CB7269">
        <w:rPr>
          <w:rFonts w:ascii="Calibri Light" w:eastAsia="宋体" w:hAnsi="Calibri Light" w:hint="eastAsia"/>
          <w:b/>
          <w:bCs/>
          <w:kern w:val="0"/>
          <w:sz w:val="28"/>
          <w:szCs w:val="28"/>
        </w:rPr>
        <w:t>存储资源管理</w:t>
      </w:r>
      <w:bookmarkEnd w:id="80"/>
    </w:p>
    <w:p w:rsidR="00DB266B" w:rsidRDefault="003F60E1"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D</w:t>
      </w:r>
      <w:r w:rsidR="00B73C3A" w:rsidRPr="00DD2E87">
        <w:rPr>
          <w:rFonts w:asciiTheme="minorEastAsia" w:eastAsiaTheme="minorEastAsia" w:hAnsiTheme="minorEastAsia" w:cs="微软雅黑"/>
          <w:sz w:val="24"/>
          <w:szCs w:val="24"/>
        </w:rPr>
        <w:t>B</w:t>
      </w:r>
      <w:r w:rsidRPr="00DD2E87">
        <w:rPr>
          <w:rFonts w:asciiTheme="minorEastAsia" w:eastAsiaTheme="minorEastAsia" w:hAnsiTheme="minorEastAsia" w:cs="微软雅黑" w:hint="eastAsia"/>
          <w:sz w:val="24"/>
          <w:szCs w:val="24"/>
        </w:rPr>
        <w:t>aaS</w:t>
      </w:r>
      <w:r w:rsidRPr="00DD2E87">
        <w:rPr>
          <w:rFonts w:asciiTheme="minorEastAsia" w:eastAsiaTheme="minorEastAsia" w:hAnsiTheme="minorEastAsia" w:cs="微软雅黑"/>
          <w:sz w:val="24"/>
          <w:szCs w:val="24"/>
        </w:rPr>
        <w:t>项目中，可能使用到的SAN</w:t>
      </w:r>
      <w:r w:rsidR="00D72145">
        <w:rPr>
          <w:rFonts w:asciiTheme="minorEastAsia" w:eastAsiaTheme="minorEastAsia" w:hAnsiTheme="minorEastAsia" w:cs="微软雅黑"/>
          <w:sz w:val="24"/>
          <w:szCs w:val="24"/>
        </w:rPr>
        <w:t>存储系统</w:t>
      </w:r>
      <w:r w:rsidRPr="00DD2E87">
        <w:rPr>
          <w:rFonts w:asciiTheme="minorEastAsia" w:eastAsiaTheme="minorEastAsia" w:hAnsiTheme="minorEastAsia" w:cs="微软雅黑"/>
          <w:sz w:val="24"/>
          <w:szCs w:val="24"/>
        </w:rPr>
        <w:t>有华为</w:t>
      </w:r>
      <w:r w:rsidRPr="00DD2E87">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sz w:val="24"/>
          <w:szCs w:val="24"/>
        </w:rPr>
        <w:t>HDS</w:t>
      </w:r>
      <w:r w:rsidRPr="00DD2E87">
        <w:rPr>
          <w:rFonts w:asciiTheme="minorEastAsia" w:eastAsiaTheme="minorEastAsia" w:hAnsiTheme="minorEastAsia" w:cs="微软雅黑" w:hint="eastAsia"/>
          <w:sz w:val="24"/>
          <w:szCs w:val="24"/>
        </w:rPr>
        <w:t>以及</w:t>
      </w:r>
      <w:r w:rsidRPr="00DD2E87">
        <w:rPr>
          <w:rFonts w:asciiTheme="minorEastAsia" w:eastAsiaTheme="minorEastAsia" w:hAnsiTheme="minorEastAsia" w:cs="微软雅黑"/>
          <w:sz w:val="24"/>
          <w:szCs w:val="24"/>
        </w:rPr>
        <w:t>其他</w:t>
      </w:r>
      <w:r w:rsidRPr="00DD2E87">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sz w:val="24"/>
          <w:szCs w:val="24"/>
        </w:rPr>
        <w:t>这些</w:t>
      </w:r>
      <w:r w:rsidR="00D72145">
        <w:rPr>
          <w:rFonts w:asciiTheme="minorEastAsia" w:eastAsiaTheme="minorEastAsia" w:hAnsiTheme="minorEastAsia" w:cs="微软雅黑"/>
          <w:sz w:val="24"/>
          <w:szCs w:val="24"/>
        </w:rPr>
        <w:t>存储系统</w:t>
      </w:r>
      <w:r w:rsidRPr="00DD2E87">
        <w:rPr>
          <w:rFonts w:asciiTheme="minorEastAsia" w:eastAsiaTheme="minorEastAsia" w:hAnsiTheme="minorEastAsia" w:cs="微软雅黑" w:hint="eastAsia"/>
          <w:sz w:val="24"/>
          <w:szCs w:val="24"/>
        </w:rPr>
        <w:t>有</w:t>
      </w:r>
      <w:r w:rsidRPr="00DD2E87">
        <w:rPr>
          <w:rFonts w:asciiTheme="minorEastAsia" w:eastAsiaTheme="minorEastAsia" w:hAnsiTheme="minorEastAsia" w:cs="微软雅黑"/>
          <w:sz w:val="24"/>
          <w:szCs w:val="24"/>
        </w:rPr>
        <w:t>一个通用的结构，</w:t>
      </w:r>
      <w:commentRangeStart w:id="81"/>
      <w:r w:rsidRPr="00DD2E87">
        <w:rPr>
          <w:rFonts w:asciiTheme="minorEastAsia" w:eastAsiaTheme="minorEastAsia" w:hAnsiTheme="minorEastAsia" w:cs="微软雅黑"/>
          <w:sz w:val="24"/>
          <w:szCs w:val="24"/>
        </w:rPr>
        <w:t>如下图</w:t>
      </w:r>
      <w:r w:rsidR="00DB266B" w:rsidRPr="00DD2E87">
        <w:rPr>
          <w:rFonts w:asciiTheme="minorEastAsia" w:eastAsiaTheme="minorEastAsia" w:hAnsiTheme="minorEastAsia" w:cs="微软雅黑"/>
          <w:sz w:val="24"/>
          <w:szCs w:val="24"/>
        </w:rPr>
        <w:t>：</w:t>
      </w:r>
      <w:commentRangeEnd w:id="81"/>
      <w:r w:rsidR="005275E0">
        <w:rPr>
          <w:rStyle w:val="af0"/>
        </w:rPr>
        <w:commentReference w:id="81"/>
      </w:r>
    </w:p>
    <w:p w:rsidR="00123C77" w:rsidRPr="00DD2E87" w:rsidRDefault="00123C77" w:rsidP="00123C77">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7325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32530"/>
                    </a:xfrm>
                    <a:prstGeom prst="rect">
                      <a:avLst/>
                    </a:prstGeom>
                  </pic:spPr>
                </pic:pic>
              </a:graphicData>
            </a:graphic>
          </wp:inline>
        </w:drawing>
      </w:r>
    </w:p>
    <w:p w:rsidR="007F592C" w:rsidRPr="00DD2E87" w:rsidRDefault="007F592C" w:rsidP="00DD2E87">
      <w:pPr>
        <w:spacing w:line="420" w:lineRule="auto"/>
        <w:ind w:firstLine="420"/>
        <w:rPr>
          <w:rFonts w:asciiTheme="minorEastAsia" w:eastAsiaTheme="minorEastAsia" w:hAnsiTheme="minorEastAsia" w:cs="微软雅黑"/>
          <w:sz w:val="24"/>
          <w:szCs w:val="24"/>
        </w:rPr>
      </w:pPr>
      <w:r>
        <w:rPr>
          <w:rFonts w:eastAsiaTheme="minorEastAsia"/>
        </w:rPr>
        <w:tab/>
      </w:r>
      <w:r w:rsidR="00D72145">
        <w:rPr>
          <w:rFonts w:asciiTheme="minorEastAsia" w:eastAsiaTheme="minorEastAsia" w:hAnsiTheme="minorEastAsia" w:cs="微软雅黑" w:hint="eastAsia"/>
          <w:sz w:val="24"/>
          <w:szCs w:val="24"/>
        </w:rPr>
        <w:t>存储系统</w:t>
      </w:r>
      <w:r w:rsidR="00DB266B" w:rsidRPr="00DD2E87">
        <w:rPr>
          <w:rFonts w:asciiTheme="minorEastAsia" w:eastAsiaTheme="minorEastAsia" w:hAnsiTheme="minorEastAsia" w:cs="微软雅黑"/>
          <w:sz w:val="24"/>
          <w:szCs w:val="24"/>
        </w:rPr>
        <w:t>（</w:t>
      </w:r>
      <w:r w:rsidR="00DB266B" w:rsidRPr="00DD2E87">
        <w:rPr>
          <w:rFonts w:asciiTheme="minorEastAsia" w:eastAsiaTheme="minorEastAsia" w:hAnsiTheme="minorEastAsia" w:cs="微软雅黑" w:hint="eastAsia"/>
          <w:sz w:val="24"/>
          <w:szCs w:val="24"/>
        </w:rPr>
        <w:t>Storage</w:t>
      </w:r>
      <w:r w:rsidR="00DB266B" w:rsidRPr="00DD2E87">
        <w:rPr>
          <w:rFonts w:asciiTheme="minorEastAsia" w:eastAsiaTheme="minorEastAsia" w:hAnsiTheme="minorEastAsia" w:cs="微软雅黑"/>
          <w:sz w:val="24"/>
          <w:szCs w:val="24"/>
        </w:rPr>
        <w:t xml:space="preserve"> System</w:t>
      </w:r>
      <w:r w:rsidR="00DB266B" w:rsidRPr="00DD2E87">
        <w:rPr>
          <w:rFonts w:asciiTheme="minorEastAsia" w:eastAsiaTheme="minorEastAsia" w:hAnsiTheme="minorEastAsia" w:cs="微软雅黑" w:hint="eastAsia"/>
          <w:sz w:val="24"/>
          <w:szCs w:val="24"/>
        </w:rPr>
        <w:t>：</w:t>
      </w:r>
      <w:r w:rsidR="00DB266B" w:rsidRPr="00DD2E87">
        <w:rPr>
          <w:rFonts w:asciiTheme="minorEastAsia" w:eastAsiaTheme="minorEastAsia" w:hAnsiTheme="minorEastAsia" w:cs="微软雅黑"/>
          <w:sz w:val="24"/>
          <w:szCs w:val="24"/>
        </w:rPr>
        <w:t>SS）</w:t>
      </w:r>
      <w:r w:rsidR="00DB266B" w:rsidRPr="00DD2E87">
        <w:rPr>
          <w:rFonts w:asciiTheme="minorEastAsia" w:eastAsiaTheme="minorEastAsia" w:hAnsiTheme="minorEastAsia" w:cs="微软雅黑" w:hint="eastAsia"/>
          <w:sz w:val="24"/>
          <w:szCs w:val="24"/>
        </w:rPr>
        <w:t>内部</w:t>
      </w:r>
      <w:r w:rsidR="00DB266B" w:rsidRPr="00DD2E87">
        <w:rPr>
          <w:rFonts w:asciiTheme="minorEastAsia" w:eastAsiaTheme="minorEastAsia" w:hAnsiTheme="minorEastAsia" w:cs="微软雅黑"/>
          <w:sz w:val="24"/>
          <w:szCs w:val="24"/>
        </w:rPr>
        <w:t>包含</w:t>
      </w:r>
      <w:r w:rsidRPr="00DD2E87">
        <w:rPr>
          <w:rFonts w:asciiTheme="minorEastAsia" w:eastAsiaTheme="minorEastAsia" w:hAnsiTheme="minorEastAsia" w:cs="微软雅黑" w:hint="eastAsia"/>
          <w:sz w:val="24"/>
          <w:szCs w:val="24"/>
        </w:rPr>
        <w:t>多个</w:t>
      </w:r>
      <w:r w:rsidRPr="00DD2E87">
        <w:rPr>
          <w:rFonts w:asciiTheme="minorEastAsia" w:eastAsiaTheme="minorEastAsia" w:hAnsiTheme="minorEastAsia" w:cs="微软雅黑"/>
          <w:sz w:val="24"/>
          <w:szCs w:val="24"/>
        </w:rPr>
        <w:t>Raid Group</w:t>
      </w:r>
      <w:r w:rsidRPr="00DD2E87">
        <w:rPr>
          <w:rFonts w:asciiTheme="minorEastAsia" w:eastAsiaTheme="minorEastAsia" w:hAnsiTheme="minorEastAsia" w:cs="微软雅黑" w:hint="eastAsia"/>
          <w:sz w:val="24"/>
          <w:szCs w:val="24"/>
        </w:rPr>
        <w:t>（RG</w:t>
      </w:r>
      <w:r w:rsidRPr="00DD2E87">
        <w:rPr>
          <w:rFonts w:asciiTheme="minorEastAsia" w:eastAsiaTheme="minorEastAsia" w:hAnsiTheme="minorEastAsia" w:cs="微软雅黑"/>
          <w:sz w:val="24"/>
          <w:szCs w:val="24"/>
        </w:rPr>
        <w:t>）</w:t>
      </w:r>
      <w:r w:rsidRPr="00DD2E87">
        <w:rPr>
          <w:rFonts w:asciiTheme="minorEastAsia" w:eastAsiaTheme="minorEastAsia" w:hAnsiTheme="minorEastAsia" w:cs="微软雅黑" w:hint="eastAsia"/>
          <w:sz w:val="24"/>
          <w:szCs w:val="24"/>
        </w:rPr>
        <w:t>，</w:t>
      </w:r>
      <w:r w:rsidR="003B716D" w:rsidRPr="00DD2E87">
        <w:rPr>
          <w:rFonts w:asciiTheme="minorEastAsia" w:eastAsiaTheme="minorEastAsia" w:hAnsiTheme="minorEastAsia" w:cs="微软雅黑" w:hint="eastAsia"/>
          <w:sz w:val="24"/>
          <w:szCs w:val="24"/>
        </w:rPr>
        <w:t>每个</w:t>
      </w:r>
      <w:r w:rsidR="003B716D" w:rsidRPr="00DD2E87">
        <w:rPr>
          <w:rFonts w:asciiTheme="minorEastAsia" w:eastAsiaTheme="minorEastAsia" w:hAnsiTheme="minorEastAsia" w:cs="微软雅黑"/>
          <w:sz w:val="24"/>
          <w:szCs w:val="24"/>
        </w:rPr>
        <w:t>RG中都有多个LUN。</w:t>
      </w:r>
      <w:r w:rsidRPr="00DD2E87">
        <w:rPr>
          <w:rFonts w:asciiTheme="minorEastAsia" w:eastAsiaTheme="minorEastAsia" w:hAnsiTheme="minorEastAsia" w:cs="微软雅黑" w:hint="eastAsia"/>
          <w:sz w:val="24"/>
          <w:szCs w:val="24"/>
        </w:rPr>
        <w:t>同一个SS</w:t>
      </w:r>
      <w:r w:rsidRPr="00DD2E87">
        <w:rPr>
          <w:rFonts w:asciiTheme="minorEastAsia" w:eastAsiaTheme="minorEastAsia" w:hAnsiTheme="minorEastAsia" w:cs="微软雅黑"/>
          <w:sz w:val="24"/>
          <w:szCs w:val="24"/>
        </w:rPr>
        <w:t>归属于</w:t>
      </w:r>
      <w:r w:rsidR="00BA11DE">
        <w:rPr>
          <w:rFonts w:asciiTheme="minorEastAsia" w:eastAsiaTheme="minorEastAsia" w:hAnsiTheme="minorEastAsia" w:cs="微软雅黑" w:hint="eastAsia"/>
          <w:sz w:val="24"/>
          <w:szCs w:val="24"/>
        </w:rPr>
        <w:t>一</w:t>
      </w:r>
      <w:r w:rsidRPr="00DD2E87">
        <w:rPr>
          <w:rFonts w:asciiTheme="minorEastAsia" w:eastAsiaTheme="minorEastAsia" w:hAnsiTheme="minorEastAsia" w:cs="微软雅黑"/>
          <w:sz w:val="24"/>
          <w:szCs w:val="24"/>
        </w:rPr>
        <w:t>个Data Machine集群使用</w:t>
      </w:r>
      <w:r w:rsidR="003B716D" w:rsidRPr="00DD2E87">
        <w:rPr>
          <w:rFonts w:asciiTheme="minorEastAsia" w:eastAsiaTheme="minorEastAsia" w:hAnsiTheme="minorEastAsia" w:cs="微软雅黑" w:hint="eastAsia"/>
          <w:sz w:val="24"/>
          <w:szCs w:val="24"/>
        </w:rPr>
        <w:t>，</w:t>
      </w:r>
      <w:r w:rsidR="003B716D" w:rsidRPr="00DD2E87">
        <w:rPr>
          <w:rFonts w:asciiTheme="minorEastAsia" w:eastAsiaTheme="minorEastAsia" w:hAnsiTheme="minorEastAsia" w:cs="微软雅黑"/>
          <w:sz w:val="24"/>
          <w:szCs w:val="24"/>
        </w:rPr>
        <w:t>一个Data Machine只能使用所属集群挂载的</w:t>
      </w:r>
      <w:r w:rsidR="00D72145">
        <w:rPr>
          <w:rFonts w:asciiTheme="minorEastAsia" w:eastAsiaTheme="minorEastAsia" w:hAnsiTheme="minorEastAsia" w:cs="微软雅黑"/>
          <w:sz w:val="24"/>
          <w:szCs w:val="24"/>
        </w:rPr>
        <w:t>存储系统</w:t>
      </w:r>
      <w:r w:rsidR="003B716D" w:rsidRPr="00DD2E87">
        <w:rPr>
          <w:rFonts w:asciiTheme="minorEastAsia" w:eastAsiaTheme="minorEastAsia" w:hAnsiTheme="minorEastAsia" w:cs="微软雅黑"/>
          <w:sz w:val="24"/>
          <w:szCs w:val="24"/>
        </w:rPr>
        <w:t>中的一个RG中的一个或多个LUN</w:t>
      </w:r>
      <w:r w:rsidRPr="00DD2E87">
        <w:rPr>
          <w:rFonts w:asciiTheme="minorEastAsia" w:eastAsiaTheme="minorEastAsia" w:hAnsiTheme="minorEastAsia" w:cs="微软雅黑"/>
          <w:sz w:val="24"/>
          <w:szCs w:val="24"/>
        </w:rPr>
        <w:t>。</w:t>
      </w:r>
      <w:r w:rsidR="00D72145">
        <w:rPr>
          <w:rFonts w:asciiTheme="minorEastAsia" w:eastAsiaTheme="minorEastAsia" w:hAnsiTheme="minorEastAsia" w:cs="微软雅黑" w:hint="eastAsia"/>
          <w:sz w:val="24"/>
          <w:szCs w:val="24"/>
        </w:rPr>
        <w:t>存储系统</w:t>
      </w:r>
      <w:r w:rsidR="00FD6C37" w:rsidRPr="00DD2E87">
        <w:rPr>
          <w:rFonts w:asciiTheme="minorEastAsia" w:eastAsiaTheme="minorEastAsia" w:hAnsiTheme="minorEastAsia" w:cs="微软雅黑"/>
          <w:sz w:val="24"/>
          <w:szCs w:val="24"/>
        </w:rPr>
        <w:t>还有CHN和Port属性。</w:t>
      </w:r>
    </w:p>
    <w:p w:rsidR="003F60E1" w:rsidRPr="00DD2E87" w:rsidRDefault="003451FD"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在</w:t>
      </w:r>
      <w:r w:rsidRPr="00DD2E87">
        <w:rPr>
          <w:rFonts w:asciiTheme="minorEastAsia" w:eastAsiaTheme="minorEastAsia" w:hAnsiTheme="minorEastAsia" w:cs="微软雅黑"/>
          <w:sz w:val="24"/>
          <w:szCs w:val="24"/>
        </w:rPr>
        <w:t>D</w:t>
      </w:r>
      <w:r w:rsidR="00D07E57">
        <w:rPr>
          <w:rFonts w:asciiTheme="minorEastAsia" w:eastAsiaTheme="minorEastAsia" w:hAnsiTheme="minorEastAsia" w:cs="微软雅黑"/>
          <w:sz w:val="24"/>
          <w:szCs w:val="24"/>
        </w:rPr>
        <w:t>B</w:t>
      </w:r>
      <w:r w:rsidRPr="00DD2E87">
        <w:rPr>
          <w:rFonts w:asciiTheme="minorEastAsia" w:eastAsiaTheme="minorEastAsia" w:hAnsiTheme="minorEastAsia" w:cs="微软雅黑"/>
          <w:sz w:val="24"/>
          <w:szCs w:val="24"/>
        </w:rPr>
        <w:t>aaS中</w:t>
      </w:r>
      <w:r w:rsidR="00D72145">
        <w:rPr>
          <w:rFonts w:asciiTheme="minorEastAsia" w:eastAsiaTheme="minorEastAsia" w:hAnsiTheme="minorEastAsia" w:cs="微软雅黑" w:hint="eastAsia"/>
          <w:sz w:val="24"/>
          <w:szCs w:val="24"/>
        </w:rPr>
        <w:t>存储系统</w:t>
      </w:r>
      <w:r w:rsidR="003F60E1" w:rsidRPr="00DD2E87">
        <w:rPr>
          <w:rFonts w:asciiTheme="minorEastAsia" w:eastAsiaTheme="minorEastAsia" w:hAnsiTheme="minorEastAsia" w:cs="微软雅黑"/>
          <w:sz w:val="24"/>
          <w:szCs w:val="24"/>
        </w:rPr>
        <w:t>的状态图：</w:t>
      </w:r>
    </w:p>
    <w:p w:rsidR="00691FA4" w:rsidRDefault="004962CB" w:rsidP="00691FA4">
      <w:pPr>
        <w:jc w:val="center"/>
        <w:rPr>
          <w:rFonts w:eastAsiaTheme="minorEastAsia"/>
        </w:rPr>
      </w:pPr>
      <w:r w:rsidRPr="00C33498">
        <w:rPr>
          <w:rFonts w:eastAsiaTheme="minorEastAsia"/>
        </w:rPr>
        <w:object w:dxaOrig="9146" w:dyaOrig="5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22pt" o:ole="">
            <v:imagedata r:id="rId40" o:title=""/>
          </v:shape>
          <o:OLEObject Type="Embed" ProgID="PowerPoint.Slide.12" ShapeID="_x0000_i1025" DrawAspect="Content" ObjectID="_1509346671" r:id="rId41"/>
        </w:object>
      </w:r>
    </w:p>
    <w:p w:rsidR="00571E99" w:rsidRDefault="00D72145" w:rsidP="00DD2E87">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存储系统</w:t>
      </w:r>
      <w:r w:rsidR="00571E99" w:rsidRPr="00DD2E87">
        <w:rPr>
          <w:rFonts w:asciiTheme="minorEastAsia" w:eastAsiaTheme="minorEastAsia" w:hAnsiTheme="minorEastAsia" w:cs="微软雅黑"/>
          <w:sz w:val="24"/>
          <w:szCs w:val="24"/>
        </w:rPr>
        <w:t>出库时</w:t>
      </w:r>
      <w:r w:rsidR="00571E99" w:rsidRPr="00DD2E87">
        <w:rPr>
          <w:rFonts w:asciiTheme="minorEastAsia" w:eastAsiaTheme="minorEastAsia" w:hAnsiTheme="minorEastAsia" w:cs="微软雅黑" w:hint="eastAsia"/>
          <w:sz w:val="24"/>
          <w:szCs w:val="24"/>
        </w:rPr>
        <w:t>需要</w:t>
      </w:r>
      <w:r w:rsidR="00571E99" w:rsidRPr="00DD2E87">
        <w:rPr>
          <w:rFonts w:asciiTheme="minorEastAsia" w:eastAsiaTheme="minorEastAsia" w:hAnsiTheme="minorEastAsia" w:cs="微软雅黑"/>
          <w:sz w:val="24"/>
          <w:szCs w:val="24"/>
        </w:rPr>
        <w:t>判断是否</w:t>
      </w:r>
      <w:r>
        <w:rPr>
          <w:rFonts w:asciiTheme="minorEastAsia" w:eastAsiaTheme="minorEastAsia" w:hAnsiTheme="minorEastAsia" w:cs="微软雅黑"/>
          <w:sz w:val="24"/>
          <w:szCs w:val="24"/>
        </w:rPr>
        <w:t>存储系统</w:t>
      </w:r>
      <w:r w:rsidR="00571E99" w:rsidRPr="00DD2E87">
        <w:rPr>
          <w:rFonts w:asciiTheme="minorEastAsia" w:eastAsiaTheme="minorEastAsia" w:hAnsiTheme="minorEastAsia" w:cs="微软雅黑"/>
          <w:sz w:val="24"/>
          <w:szCs w:val="24"/>
        </w:rPr>
        <w:t>中还有RG在</w:t>
      </w:r>
      <w:r w:rsidR="00571E99" w:rsidRPr="00DD2E87">
        <w:rPr>
          <w:rFonts w:asciiTheme="minorEastAsia" w:eastAsiaTheme="minorEastAsia" w:hAnsiTheme="minorEastAsia" w:cs="微软雅黑" w:hint="eastAsia"/>
          <w:sz w:val="24"/>
          <w:szCs w:val="24"/>
        </w:rPr>
        <w:t>使用</w:t>
      </w:r>
      <w:r w:rsidR="00571E99" w:rsidRPr="00DD2E87">
        <w:rPr>
          <w:rFonts w:asciiTheme="minorEastAsia" w:eastAsiaTheme="minorEastAsia" w:hAnsiTheme="minorEastAsia" w:cs="微软雅黑"/>
          <w:sz w:val="24"/>
          <w:szCs w:val="24"/>
        </w:rPr>
        <w:t>，如果有，则不允</w:t>
      </w:r>
      <w:r w:rsidR="00571E99" w:rsidRPr="00DD2E87">
        <w:rPr>
          <w:rFonts w:asciiTheme="minorEastAsia" w:eastAsiaTheme="minorEastAsia" w:hAnsiTheme="minorEastAsia" w:cs="微软雅黑"/>
          <w:sz w:val="24"/>
          <w:szCs w:val="24"/>
        </w:rPr>
        <w:lastRenderedPageBreak/>
        <w:t>许出库。</w:t>
      </w:r>
      <w:r w:rsidR="00CD2AAF" w:rsidRPr="00DD2E87">
        <w:rPr>
          <w:rFonts w:asciiTheme="minorEastAsia" w:eastAsiaTheme="minorEastAsia" w:hAnsiTheme="minorEastAsia" w:cs="微软雅黑" w:hint="eastAsia"/>
          <w:sz w:val="24"/>
          <w:szCs w:val="24"/>
        </w:rPr>
        <w:t>RG</w:t>
      </w:r>
      <w:r w:rsidR="00CD2AAF" w:rsidRPr="00DD2E87">
        <w:rPr>
          <w:rFonts w:asciiTheme="minorEastAsia" w:eastAsiaTheme="minorEastAsia" w:hAnsiTheme="minorEastAsia" w:cs="微软雅黑"/>
          <w:sz w:val="24"/>
          <w:szCs w:val="24"/>
        </w:rPr>
        <w:t>停用</w:t>
      </w:r>
      <w:r w:rsidR="00CD2AAF" w:rsidRPr="00DD2E87">
        <w:rPr>
          <w:rFonts w:asciiTheme="minorEastAsia" w:eastAsiaTheme="minorEastAsia" w:hAnsiTheme="minorEastAsia" w:cs="微软雅黑" w:hint="eastAsia"/>
          <w:sz w:val="24"/>
          <w:szCs w:val="24"/>
        </w:rPr>
        <w:t>后</w:t>
      </w:r>
      <w:r w:rsidR="00CD2AAF" w:rsidRPr="00DD2E87">
        <w:rPr>
          <w:rFonts w:asciiTheme="minorEastAsia" w:eastAsiaTheme="minorEastAsia" w:hAnsiTheme="minorEastAsia" w:cs="微软雅黑"/>
          <w:sz w:val="24"/>
          <w:szCs w:val="24"/>
        </w:rPr>
        <w:t>，不允许在RG上</w:t>
      </w:r>
      <w:r w:rsidR="00CD2AAF" w:rsidRPr="00DD2E87">
        <w:rPr>
          <w:rFonts w:asciiTheme="minorEastAsia" w:eastAsiaTheme="minorEastAsia" w:hAnsiTheme="minorEastAsia" w:cs="微软雅黑" w:hint="eastAsia"/>
          <w:sz w:val="24"/>
          <w:szCs w:val="24"/>
        </w:rPr>
        <w:t>新</w:t>
      </w:r>
      <w:r w:rsidR="00F1590D" w:rsidRPr="00DD2E87">
        <w:rPr>
          <w:rFonts w:asciiTheme="minorEastAsia" w:eastAsiaTheme="minorEastAsia" w:hAnsiTheme="minorEastAsia" w:cs="微软雅黑" w:hint="eastAsia"/>
          <w:sz w:val="24"/>
          <w:szCs w:val="24"/>
        </w:rPr>
        <w:t>部署</w:t>
      </w:r>
      <w:r w:rsidR="00CD2AAF" w:rsidRPr="00DD2E87">
        <w:rPr>
          <w:rFonts w:asciiTheme="minorEastAsia" w:eastAsiaTheme="minorEastAsia" w:hAnsiTheme="minorEastAsia" w:cs="微软雅黑"/>
          <w:sz w:val="24"/>
          <w:szCs w:val="24"/>
        </w:rPr>
        <w:t>数据库实例。</w:t>
      </w:r>
      <w:r w:rsidR="00F1590D" w:rsidRPr="00DD2E87">
        <w:rPr>
          <w:rFonts w:asciiTheme="minorEastAsia" w:eastAsiaTheme="minorEastAsia" w:hAnsiTheme="minorEastAsia" w:cs="微软雅黑" w:hint="eastAsia"/>
          <w:sz w:val="24"/>
          <w:szCs w:val="24"/>
        </w:rPr>
        <w:t>RG出库</w:t>
      </w:r>
      <w:r w:rsidR="00F1590D" w:rsidRPr="00DD2E87">
        <w:rPr>
          <w:rFonts w:asciiTheme="minorEastAsia" w:eastAsiaTheme="minorEastAsia" w:hAnsiTheme="minorEastAsia" w:cs="微软雅黑"/>
          <w:sz w:val="24"/>
          <w:szCs w:val="24"/>
        </w:rPr>
        <w:t>前需要判断是有还有数据</w:t>
      </w:r>
      <w:r w:rsidR="00F1590D" w:rsidRPr="00DD2E87">
        <w:rPr>
          <w:rFonts w:asciiTheme="minorEastAsia" w:eastAsiaTheme="minorEastAsia" w:hAnsiTheme="minorEastAsia" w:cs="微软雅黑" w:hint="eastAsia"/>
          <w:sz w:val="24"/>
          <w:szCs w:val="24"/>
        </w:rPr>
        <w:t>库</w:t>
      </w:r>
      <w:r w:rsidR="00F1590D" w:rsidRPr="00DD2E87">
        <w:rPr>
          <w:rFonts w:asciiTheme="minorEastAsia" w:eastAsiaTheme="minorEastAsia" w:hAnsiTheme="minorEastAsia" w:cs="微软雅黑"/>
          <w:sz w:val="24"/>
          <w:szCs w:val="24"/>
        </w:rPr>
        <w:t>存在，如果有，则不允许出库。</w:t>
      </w:r>
    </w:p>
    <w:p w:rsidR="0054687F" w:rsidRDefault="0054687F" w:rsidP="00DD2E87">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SAN</w:t>
      </w:r>
      <w:r>
        <w:rPr>
          <w:rFonts w:asciiTheme="minorEastAsia" w:eastAsiaTheme="minorEastAsia" w:hAnsiTheme="minorEastAsia" w:cs="微软雅黑"/>
          <w:sz w:val="24"/>
          <w:szCs w:val="24"/>
        </w:rPr>
        <w:t>存储操作界面原型如下：</w:t>
      </w:r>
    </w:p>
    <w:p w:rsidR="0054687F" w:rsidRDefault="0054687F" w:rsidP="0054687F">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7946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94635"/>
                    </a:xfrm>
                    <a:prstGeom prst="rect">
                      <a:avLst/>
                    </a:prstGeom>
                  </pic:spPr>
                </pic:pic>
              </a:graphicData>
            </a:graphic>
          </wp:inline>
        </w:drawing>
      </w:r>
    </w:p>
    <w:p w:rsidR="00092FC4" w:rsidRDefault="00092FC4" w:rsidP="00092FC4">
      <w:pPr>
        <w:spacing w:line="42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RG</w:t>
      </w:r>
      <w:r>
        <w:rPr>
          <w:rFonts w:asciiTheme="minorEastAsia" w:eastAsiaTheme="minorEastAsia" w:hAnsiTheme="minorEastAsia" w:cs="微软雅黑"/>
          <w:sz w:val="24"/>
          <w:szCs w:val="24"/>
        </w:rPr>
        <w:t>操作界面原型如下：</w:t>
      </w:r>
    </w:p>
    <w:p w:rsidR="00092FC4" w:rsidRPr="00092FC4" w:rsidRDefault="00092FC4" w:rsidP="00092FC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644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64460"/>
                    </a:xfrm>
                    <a:prstGeom prst="rect">
                      <a:avLst/>
                    </a:prstGeom>
                  </pic:spPr>
                </pic:pic>
              </a:graphicData>
            </a:graphic>
          </wp:inline>
        </w:drawing>
      </w:r>
    </w:p>
    <w:p w:rsidR="001C7481" w:rsidRPr="004E548D" w:rsidRDefault="001C7481" w:rsidP="001C7481">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SAN</w:t>
      </w:r>
      <w:r w:rsidRPr="004E548D">
        <w:rPr>
          <w:rFonts w:asciiTheme="minorEastAsia" w:eastAsiaTheme="minorEastAsia" w:hAnsiTheme="minorEastAsia"/>
          <w:b/>
          <w:sz w:val="24"/>
          <w:szCs w:val="24"/>
        </w:rPr>
        <w:t>存储入库</w:t>
      </w:r>
    </w:p>
    <w:p w:rsidR="004D4DB0" w:rsidRDefault="004D4DB0"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对</w:t>
      </w:r>
      <w:r w:rsidRPr="00DD2E87">
        <w:rPr>
          <w:rFonts w:asciiTheme="minorEastAsia" w:eastAsiaTheme="minorEastAsia" w:hAnsiTheme="minorEastAsia" w:cs="微软雅黑"/>
          <w:sz w:val="24"/>
          <w:szCs w:val="24"/>
        </w:rPr>
        <w:t>接入DBaaS系统中的SAN</w:t>
      </w:r>
      <w:r w:rsidR="00D72145">
        <w:rPr>
          <w:rFonts w:asciiTheme="minorEastAsia" w:eastAsiaTheme="minorEastAsia" w:hAnsiTheme="minorEastAsia" w:cs="微软雅黑"/>
          <w:sz w:val="24"/>
          <w:szCs w:val="24"/>
        </w:rPr>
        <w:t>存储系统</w:t>
      </w:r>
      <w:r w:rsidRPr="00DD2E87">
        <w:rPr>
          <w:rFonts w:asciiTheme="minorEastAsia" w:eastAsiaTheme="minorEastAsia" w:hAnsiTheme="minorEastAsia" w:cs="微软雅黑"/>
          <w:sz w:val="24"/>
          <w:szCs w:val="24"/>
        </w:rPr>
        <w:t>进行信息登记管理，登记内容包括：</w:t>
      </w:r>
      <w:r w:rsidR="004F00C2" w:rsidRPr="00DD2E87">
        <w:rPr>
          <w:rFonts w:asciiTheme="minorEastAsia" w:eastAsiaTheme="minorEastAsia" w:hAnsiTheme="minorEastAsia" w:cs="微软雅黑" w:hint="eastAsia"/>
          <w:sz w:val="24"/>
          <w:szCs w:val="24"/>
        </w:rPr>
        <w:t>接入</w:t>
      </w:r>
      <w:r w:rsidR="004F00C2" w:rsidRPr="00DD2E87">
        <w:rPr>
          <w:rFonts w:asciiTheme="minorEastAsia" w:eastAsiaTheme="minorEastAsia" w:hAnsiTheme="minorEastAsia" w:cs="微软雅黑"/>
          <w:sz w:val="24"/>
          <w:szCs w:val="24"/>
        </w:rPr>
        <w:t>站点名、</w:t>
      </w:r>
      <w:r w:rsidRPr="00DD2E87">
        <w:rPr>
          <w:rFonts w:asciiTheme="minorEastAsia" w:eastAsiaTheme="minorEastAsia" w:hAnsiTheme="minorEastAsia" w:cs="微软雅黑"/>
          <w:sz w:val="24"/>
          <w:szCs w:val="24"/>
        </w:rPr>
        <w:t>SAN设备</w:t>
      </w:r>
      <w:r w:rsidRPr="00DD2E87">
        <w:rPr>
          <w:rFonts w:asciiTheme="minorEastAsia" w:eastAsiaTheme="minorEastAsia" w:hAnsiTheme="minorEastAsia" w:cs="微软雅黑" w:hint="eastAsia"/>
          <w:sz w:val="24"/>
          <w:szCs w:val="24"/>
        </w:rPr>
        <w:t>品牌</w:t>
      </w:r>
      <w:r w:rsidRPr="00DD2E87">
        <w:rPr>
          <w:rFonts w:asciiTheme="minorEastAsia" w:eastAsiaTheme="minorEastAsia" w:hAnsiTheme="minorEastAsia" w:cs="微软雅黑"/>
          <w:sz w:val="24"/>
          <w:szCs w:val="24"/>
        </w:rPr>
        <w:t>、</w:t>
      </w:r>
      <w:r w:rsidR="00442180">
        <w:rPr>
          <w:rFonts w:asciiTheme="minorEastAsia" w:eastAsiaTheme="minorEastAsia" w:hAnsiTheme="minorEastAsia" w:cs="微软雅黑" w:hint="eastAsia"/>
          <w:sz w:val="24"/>
          <w:szCs w:val="24"/>
        </w:rPr>
        <w:t>存储系统</w:t>
      </w:r>
      <w:r w:rsidRPr="00DD2E87">
        <w:rPr>
          <w:rFonts w:asciiTheme="minorEastAsia" w:eastAsiaTheme="minorEastAsia" w:hAnsiTheme="minorEastAsia" w:cs="微软雅黑"/>
          <w:sz w:val="24"/>
          <w:szCs w:val="24"/>
        </w:rPr>
        <w:t>访</w:t>
      </w:r>
      <w:r w:rsidRPr="00FF6CA7">
        <w:rPr>
          <w:rFonts w:asciiTheme="minorEastAsia" w:eastAsiaTheme="minorEastAsia" w:hAnsiTheme="minorEastAsia" w:cs="微软雅黑"/>
          <w:sz w:val="24"/>
          <w:szCs w:val="24"/>
        </w:rPr>
        <w:t>问地址</w:t>
      </w:r>
      <w:r w:rsidR="00442180" w:rsidRPr="00FF6CA7">
        <w:rPr>
          <w:rFonts w:asciiTheme="minorEastAsia" w:eastAsiaTheme="minorEastAsia" w:hAnsiTheme="minorEastAsia" w:cs="微软雅黑" w:hint="eastAsia"/>
          <w:sz w:val="24"/>
          <w:szCs w:val="24"/>
        </w:rPr>
        <w:t>（华为专有</w:t>
      </w:r>
      <w:r w:rsidR="00442180" w:rsidRPr="00FF6CA7">
        <w:rPr>
          <w:rFonts w:asciiTheme="minorEastAsia" w:eastAsiaTheme="minorEastAsia" w:hAnsiTheme="minorEastAsia" w:cs="微软雅黑"/>
          <w:sz w:val="24"/>
          <w:szCs w:val="24"/>
        </w:rPr>
        <w:t>）</w:t>
      </w:r>
      <w:r w:rsidRPr="00FF6CA7">
        <w:rPr>
          <w:rFonts w:asciiTheme="minorEastAsia" w:eastAsiaTheme="minorEastAsia" w:hAnsiTheme="minorEastAsia" w:cs="微软雅黑"/>
          <w:sz w:val="24"/>
          <w:szCs w:val="24"/>
        </w:rPr>
        <w:t>、用户名</w:t>
      </w:r>
      <w:r w:rsidR="00442180" w:rsidRPr="00FF6CA7">
        <w:rPr>
          <w:rFonts w:asciiTheme="minorEastAsia" w:eastAsiaTheme="minorEastAsia" w:hAnsiTheme="minorEastAsia" w:cs="微软雅黑" w:hint="eastAsia"/>
          <w:sz w:val="24"/>
          <w:szCs w:val="24"/>
        </w:rPr>
        <w:t>（华为专有</w:t>
      </w:r>
      <w:r w:rsidR="00442180" w:rsidRPr="00FF6CA7">
        <w:rPr>
          <w:rFonts w:asciiTheme="minorEastAsia" w:eastAsiaTheme="minorEastAsia" w:hAnsiTheme="minorEastAsia" w:cs="微软雅黑"/>
          <w:sz w:val="24"/>
          <w:szCs w:val="24"/>
        </w:rPr>
        <w:t>）</w:t>
      </w:r>
      <w:r w:rsidRPr="00FF6CA7">
        <w:rPr>
          <w:rFonts w:asciiTheme="minorEastAsia" w:eastAsiaTheme="minorEastAsia" w:hAnsiTheme="minorEastAsia" w:cs="微软雅黑"/>
          <w:sz w:val="24"/>
          <w:szCs w:val="24"/>
        </w:rPr>
        <w:t>、密码</w:t>
      </w:r>
      <w:r w:rsidR="00442180" w:rsidRPr="00FF6CA7">
        <w:rPr>
          <w:rFonts w:asciiTheme="minorEastAsia" w:eastAsiaTheme="minorEastAsia" w:hAnsiTheme="minorEastAsia" w:cs="微软雅黑" w:hint="eastAsia"/>
          <w:sz w:val="24"/>
          <w:szCs w:val="24"/>
        </w:rPr>
        <w:t>（华为专有</w:t>
      </w:r>
      <w:r w:rsidR="00442180" w:rsidRPr="00FF6CA7">
        <w:rPr>
          <w:rFonts w:asciiTheme="minorEastAsia" w:eastAsiaTheme="minorEastAsia" w:hAnsiTheme="minorEastAsia" w:cs="微软雅黑"/>
          <w:sz w:val="24"/>
          <w:szCs w:val="24"/>
        </w:rPr>
        <w:t>）</w:t>
      </w:r>
      <w:r w:rsidRPr="00FF6CA7">
        <w:rPr>
          <w:rFonts w:asciiTheme="minorEastAsia" w:eastAsiaTheme="minorEastAsia" w:hAnsiTheme="minorEastAsia" w:cs="微软雅黑"/>
          <w:sz w:val="24"/>
          <w:szCs w:val="24"/>
        </w:rPr>
        <w:t>、</w:t>
      </w:r>
      <w:r w:rsidRPr="00FF6CA7">
        <w:rPr>
          <w:rFonts w:asciiTheme="minorEastAsia" w:eastAsiaTheme="minorEastAsia" w:hAnsiTheme="minorEastAsia" w:cs="微软雅黑" w:hint="eastAsia"/>
          <w:sz w:val="24"/>
          <w:szCs w:val="24"/>
        </w:rPr>
        <w:t>管理</w:t>
      </w:r>
      <w:r w:rsidRPr="00FF6CA7">
        <w:rPr>
          <w:rFonts w:asciiTheme="minorEastAsia" w:eastAsiaTheme="minorEastAsia" w:hAnsiTheme="minorEastAsia" w:cs="微软雅黑"/>
          <w:sz w:val="24"/>
          <w:szCs w:val="24"/>
        </w:rPr>
        <w:t>域名称（</w:t>
      </w:r>
      <w:r w:rsidR="00F814F5" w:rsidRPr="00FF6CA7">
        <w:rPr>
          <w:rFonts w:asciiTheme="minorEastAsia" w:eastAsiaTheme="minorEastAsia" w:hAnsiTheme="minorEastAsia" w:cs="微软雅黑" w:hint="eastAsia"/>
          <w:sz w:val="24"/>
          <w:szCs w:val="24"/>
        </w:rPr>
        <w:t>HDS专有</w:t>
      </w:r>
      <w:r w:rsidRPr="00FF6CA7">
        <w:rPr>
          <w:rFonts w:asciiTheme="minorEastAsia" w:eastAsiaTheme="minorEastAsia" w:hAnsiTheme="minorEastAsia" w:cs="微软雅黑"/>
          <w:sz w:val="24"/>
          <w:szCs w:val="24"/>
        </w:rPr>
        <w:t>）</w:t>
      </w:r>
      <w:r w:rsidRPr="00FF6CA7">
        <w:rPr>
          <w:rFonts w:asciiTheme="minorEastAsia" w:eastAsiaTheme="minorEastAsia" w:hAnsiTheme="minorEastAsia" w:cs="微软雅黑" w:hint="eastAsia"/>
          <w:sz w:val="24"/>
          <w:szCs w:val="24"/>
        </w:rPr>
        <w:t>、控制器/端口</w:t>
      </w:r>
      <w:r w:rsidRPr="00FF6CA7">
        <w:rPr>
          <w:rFonts w:asciiTheme="minorEastAsia" w:eastAsiaTheme="minorEastAsia" w:hAnsiTheme="minorEastAsia" w:cs="微软雅黑"/>
          <w:sz w:val="24"/>
          <w:szCs w:val="24"/>
        </w:rPr>
        <w:t>（</w:t>
      </w:r>
      <w:r w:rsidR="00F814F5" w:rsidRPr="00FF6CA7">
        <w:rPr>
          <w:rFonts w:asciiTheme="minorEastAsia" w:eastAsiaTheme="minorEastAsia" w:hAnsiTheme="minorEastAsia" w:cs="微软雅黑"/>
          <w:sz w:val="24"/>
          <w:szCs w:val="24"/>
        </w:rPr>
        <w:t>（</w:t>
      </w:r>
      <w:r w:rsidR="00F814F5" w:rsidRPr="00FF6CA7">
        <w:rPr>
          <w:rFonts w:asciiTheme="minorEastAsia" w:eastAsiaTheme="minorEastAsia" w:hAnsiTheme="minorEastAsia" w:cs="微软雅黑" w:hint="eastAsia"/>
          <w:sz w:val="24"/>
          <w:szCs w:val="24"/>
        </w:rPr>
        <w:t>HDS专有</w:t>
      </w:r>
      <w:r w:rsidRPr="00FF6CA7">
        <w:rPr>
          <w:rFonts w:asciiTheme="minorEastAsia" w:eastAsiaTheme="minorEastAsia" w:hAnsiTheme="minorEastAsia" w:cs="微软雅黑"/>
          <w:sz w:val="24"/>
          <w:szCs w:val="24"/>
        </w:rPr>
        <w:t>）</w:t>
      </w:r>
      <w:r w:rsidRPr="00FF6CA7">
        <w:rPr>
          <w:rFonts w:asciiTheme="minorEastAsia" w:eastAsiaTheme="minorEastAsia" w:hAnsiTheme="minorEastAsia" w:cs="微软雅黑" w:hint="eastAsia"/>
          <w:sz w:val="24"/>
          <w:szCs w:val="24"/>
        </w:rPr>
        <w:t>、</w:t>
      </w:r>
      <w:r w:rsidR="00F814F5" w:rsidRPr="00FF6CA7">
        <w:rPr>
          <w:rFonts w:asciiTheme="minorEastAsia" w:eastAsiaTheme="minorEastAsia" w:hAnsiTheme="minorEastAsia" w:cs="微软雅黑" w:hint="eastAsia"/>
          <w:sz w:val="24"/>
          <w:szCs w:val="24"/>
        </w:rPr>
        <w:t>LUN</w:t>
      </w:r>
      <w:r w:rsidR="00F814F5" w:rsidRPr="00FF6CA7">
        <w:rPr>
          <w:rFonts w:asciiTheme="minorEastAsia" w:eastAsiaTheme="minorEastAsia" w:hAnsiTheme="minorEastAsia" w:cs="微软雅黑"/>
          <w:sz w:val="24"/>
          <w:szCs w:val="24"/>
        </w:rPr>
        <w:t>（</w:t>
      </w:r>
      <w:r w:rsidR="00BC0EAB" w:rsidRPr="00FF6CA7">
        <w:rPr>
          <w:rFonts w:asciiTheme="minorEastAsia" w:eastAsiaTheme="minorEastAsia" w:hAnsiTheme="minorEastAsia" w:cs="微软雅黑" w:hint="eastAsia"/>
          <w:sz w:val="24"/>
          <w:szCs w:val="24"/>
        </w:rPr>
        <w:t>默认</w:t>
      </w:r>
      <w:r w:rsidR="00F814F5" w:rsidRPr="00FF6CA7">
        <w:rPr>
          <w:rFonts w:asciiTheme="minorEastAsia" w:eastAsiaTheme="minorEastAsia" w:hAnsiTheme="minorEastAsia" w:cs="微软雅黑" w:hint="eastAsia"/>
          <w:sz w:val="24"/>
          <w:szCs w:val="24"/>
        </w:rPr>
        <w:t>500</w:t>
      </w:r>
      <w:r w:rsidR="00F814F5" w:rsidRPr="00FF6CA7">
        <w:rPr>
          <w:rFonts w:asciiTheme="minorEastAsia" w:eastAsiaTheme="minorEastAsia" w:hAnsiTheme="minorEastAsia" w:cs="微软雅黑"/>
          <w:sz w:val="24"/>
          <w:szCs w:val="24"/>
        </w:rPr>
        <w:t>-4000HDS专有）</w:t>
      </w:r>
      <w:r w:rsidR="00781036" w:rsidRPr="00FF6CA7">
        <w:rPr>
          <w:rFonts w:asciiTheme="minorEastAsia" w:eastAsiaTheme="minorEastAsia" w:hAnsiTheme="minorEastAsia" w:cs="微软雅黑" w:hint="eastAsia"/>
          <w:sz w:val="24"/>
          <w:szCs w:val="24"/>
        </w:rPr>
        <w:t>、</w:t>
      </w:r>
      <w:r w:rsidR="00BC0EAB" w:rsidRPr="00FF6CA7">
        <w:rPr>
          <w:rFonts w:asciiTheme="minorEastAsia" w:eastAsiaTheme="minorEastAsia" w:hAnsiTheme="minorEastAsia" w:cs="微软雅黑" w:hint="eastAsia"/>
          <w:sz w:val="24"/>
          <w:szCs w:val="24"/>
        </w:rPr>
        <w:t>hlu</w:t>
      </w:r>
      <w:r w:rsidR="00BC0EAB" w:rsidRPr="00FF6CA7">
        <w:rPr>
          <w:rFonts w:asciiTheme="minorEastAsia" w:eastAsiaTheme="minorEastAsia" w:hAnsiTheme="minorEastAsia" w:cs="微软雅黑"/>
          <w:sz w:val="24"/>
          <w:szCs w:val="24"/>
        </w:rPr>
        <w:t>（</w:t>
      </w:r>
      <w:r w:rsidR="00BC0EAB" w:rsidRPr="00FF6CA7">
        <w:rPr>
          <w:rFonts w:asciiTheme="minorEastAsia" w:eastAsiaTheme="minorEastAsia" w:hAnsiTheme="minorEastAsia" w:cs="微软雅黑" w:hint="eastAsia"/>
          <w:sz w:val="24"/>
          <w:szCs w:val="24"/>
        </w:rPr>
        <w:t>默认100</w:t>
      </w:r>
      <w:r w:rsidR="00BC0EAB" w:rsidRPr="00FF6CA7">
        <w:rPr>
          <w:rFonts w:asciiTheme="minorEastAsia" w:eastAsiaTheme="minorEastAsia" w:hAnsiTheme="minorEastAsia" w:cs="微软雅黑"/>
          <w:sz w:val="24"/>
          <w:szCs w:val="24"/>
        </w:rPr>
        <w:t>-255）</w:t>
      </w:r>
      <w:r w:rsidR="00305BE2" w:rsidRPr="00FF6CA7">
        <w:rPr>
          <w:rFonts w:asciiTheme="minorEastAsia" w:eastAsiaTheme="minorEastAsia" w:hAnsiTheme="minorEastAsia" w:cs="微软雅黑" w:hint="eastAsia"/>
          <w:sz w:val="24"/>
          <w:szCs w:val="24"/>
        </w:rPr>
        <w:t>、</w:t>
      </w:r>
      <w:r w:rsidR="00781036" w:rsidRPr="00FF6CA7">
        <w:rPr>
          <w:rFonts w:asciiTheme="minorEastAsia" w:eastAsiaTheme="minorEastAsia" w:hAnsiTheme="minorEastAsia" w:cs="微软雅黑"/>
          <w:sz w:val="24"/>
          <w:szCs w:val="24"/>
        </w:rPr>
        <w:t>备注</w:t>
      </w:r>
      <w:r w:rsidR="00141201" w:rsidRPr="00FF6CA7">
        <w:rPr>
          <w:rFonts w:asciiTheme="minorEastAsia" w:eastAsiaTheme="minorEastAsia" w:hAnsiTheme="minorEastAsia" w:cs="微软雅黑" w:hint="eastAsia"/>
          <w:sz w:val="24"/>
          <w:szCs w:val="24"/>
        </w:rPr>
        <w:t>。</w:t>
      </w:r>
      <w:r w:rsidR="00A15B22" w:rsidRPr="00DD2E87">
        <w:rPr>
          <w:rFonts w:asciiTheme="minorEastAsia" w:eastAsiaTheme="minorEastAsia" w:hAnsiTheme="minorEastAsia" w:cs="微软雅黑" w:hint="eastAsia"/>
          <w:sz w:val="24"/>
          <w:szCs w:val="24"/>
        </w:rPr>
        <w:t>存储</w:t>
      </w:r>
      <w:r w:rsidR="006C792F">
        <w:rPr>
          <w:rFonts w:asciiTheme="minorEastAsia" w:eastAsiaTheme="minorEastAsia" w:hAnsiTheme="minorEastAsia" w:cs="微软雅黑" w:hint="eastAsia"/>
          <w:sz w:val="24"/>
          <w:szCs w:val="24"/>
        </w:rPr>
        <w:t>系统</w:t>
      </w:r>
      <w:r w:rsidR="00A15B22" w:rsidRPr="00DD2E87">
        <w:rPr>
          <w:rFonts w:asciiTheme="minorEastAsia" w:eastAsiaTheme="minorEastAsia" w:hAnsiTheme="minorEastAsia" w:cs="微软雅黑"/>
          <w:sz w:val="24"/>
          <w:szCs w:val="24"/>
        </w:rPr>
        <w:t>入库时需要</w:t>
      </w:r>
      <w:r w:rsidR="00A15B22" w:rsidRPr="00DD2E87">
        <w:rPr>
          <w:rFonts w:asciiTheme="minorEastAsia" w:eastAsiaTheme="minorEastAsia" w:hAnsiTheme="minorEastAsia" w:cs="微软雅黑" w:hint="eastAsia"/>
          <w:sz w:val="24"/>
          <w:szCs w:val="24"/>
        </w:rPr>
        <w:t>进行</w:t>
      </w:r>
      <w:r w:rsidR="00A15B22" w:rsidRPr="00DD2E87">
        <w:rPr>
          <w:rFonts w:asciiTheme="minorEastAsia" w:eastAsiaTheme="minorEastAsia" w:hAnsiTheme="minorEastAsia" w:cs="微软雅黑"/>
          <w:sz w:val="24"/>
          <w:szCs w:val="24"/>
        </w:rPr>
        <w:lastRenderedPageBreak/>
        <w:t>联通</w:t>
      </w:r>
      <w:r w:rsidR="00A15B22" w:rsidRPr="00DD2E87">
        <w:rPr>
          <w:rFonts w:asciiTheme="minorEastAsia" w:eastAsiaTheme="minorEastAsia" w:hAnsiTheme="minorEastAsia" w:cs="微软雅黑" w:hint="eastAsia"/>
          <w:sz w:val="24"/>
          <w:szCs w:val="24"/>
        </w:rPr>
        <w:t>性验证</w:t>
      </w:r>
      <w:r w:rsidR="00A15B22" w:rsidRPr="00DD2E87">
        <w:rPr>
          <w:rFonts w:asciiTheme="minorEastAsia" w:eastAsiaTheme="minorEastAsia" w:hAnsiTheme="minorEastAsia" w:cs="微软雅黑"/>
          <w:sz w:val="24"/>
          <w:szCs w:val="24"/>
        </w:rPr>
        <w:t>。</w:t>
      </w:r>
      <w:r w:rsidR="00A14121" w:rsidRPr="00DD2E87">
        <w:rPr>
          <w:rFonts w:asciiTheme="minorEastAsia" w:eastAsiaTheme="minorEastAsia" w:hAnsiTheme="minorEastAsia" w:cs="微软雅黑" w:hint="eastAsia"/>
          <w:sz w:val="24"/>
          <w:szCs w:val="24"/>
        </w:rPr>
        <w:t>可以</w:t>
      </w:r>
      <w:r w:rsidR="00A14121" w:rsidRPr="00DD2E87">
        <w:rPr>
          <w:rFonts w:asciiTheme="minorEastAsia" w:eastAsiaTheme="minorEastAsia" w:hAnsiTheme="minorEastAsia" w:cs="微软雅黑"/>
          <w:sz w:val="24"/>
          <w:szCs w:val="24"/>
        </w:rPr>
        <w:t>对配置信息进行删、改、查。</w:t>
      </w:r>
    </w:p>
    <w:p w:rsidR="0054687F" w:rsidRDefault="00092FC4" w:rsidP="00092FC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4333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33320"/>
                    </a:xfrm>
                    <a:prstGeom prst="rect">
                      <a:avLst/>
                    </a:prstGeom>
                  </pic:spPr>
                </pic:pic>
              </a:graphicData>
            </a:graphic>
          </wp:inline>
        </w:drawing>
      </w:r>
    </w:p>
    <w:p w:rsidR="00F9512F" w:rsidRDefault="00F9512F" w:rsidP="00092FC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1037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3755"/>
                    </a:xfrm>
                    <a:prstGeom prst="rect">
                      <a:avLst/>
                    </a:prstGeom>
                  </pic:spPr>
                </pic:pic>
              </a:graphicData>
            </a:graphic>
          </wp:inline>
        </w:drawing>
      </w:r>
    </w:p>
    <w:p w:rsidR="00F9512F" w:rsidRDefault="00F9512F" w:rsidP="00092FC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SAN</w:t>
      </w:r>
      <w:r>
        <w:rPr>
          <w:rFonts w:asciiTheme="minorEastAsia" w:eastAsiaTheme="minorEastAsia" w:hAnsiTheme="minorEastAsia" w:cs="微软雅黑"/>
          <w:sz w:val="24"/>
          <w:szCs w:val="24"/>
        </w:rPr>
        <w:t>注册操作</w:t>
      </w:r>
      <w:r>
        <w:rPr>
          <w:rFonts w:asciiTheme="minorEastAsia" w:eastAsiaTheme="minorEastAsia" w:hAnsiTheme="minorEastAsia" w:cs="微软雅黑" w:hint="eastAsia"/>
          <w:sz w:val="24"/>
          <w:szCs w:val="24"/>
        </w:rPr>
        <w:t>界面</w:t>
      </w:r>
      <w:r>
        <w:rPr>
          <w:rFonts w:asciiTheme="minorEastAsia" w:eastAsiaTheme="minorEastAsia" w:hAnsiTheme="minorEastAsia" w:cs="微软雅黑"/>
          <w:sz w:val="24"/>
          <w:szCs w:val="24"/>
        </w:rPr>
        <w:t>原型（</w:t>
      </w:r>
      <w:r>
        <w:rPr>
          <w:rFonts w:asciiTheme="minorEastAsia" w:eastAsiaTheme="minorEastAsia" w:hAnsiTheme="minorEastAsia" w:cs="微软雅黑" w:hint="eastAsia"/>
          <w:sz w:val="24"/>
          <w:szCs w:val="24"/>
        </w:rPr>
        <w:t>华为</w:t>
      </w:r>
      <w:r>
        <w:rPr>
          <w:rFonts w:asciiTheme="minorEastAsia" w:eastAsiaTheme="minorEastAsia" w:hAnsiTheme="minorEastAsia" w:cs="微软雅黑"/>
          <w:sz w:val="24"/>
          <w:szCs w:val="24"/>
        </w:rPr>
        <w:t>）</w:t>
      </w:r>
    </w:p>
    <w:p w:rsidR="00F9512F" w:rsidRDefault="00F9512F" w:rsidP="00092FC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1069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6930"/>
                    </a:xfrm>
                    <a:prstGeom prst="rect">
                      <a:avLst/>
                    </a:prstGeom>
                  </pic:spPr>
                </pic:pic>
              </a:graphicData>
            </a:graphic>
          </wp:inline>
        </w:drawing>
      </w:r>
    </w:p>
    <w:p w:rsidR="00F9512F" w:rsidRPr="00DD2E87" w:rsidRDefault="00F9512F" w:rsidP="00092FC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SAN</w:t>
      </w:r>
      <w:r>
        <w:rPr>
          <w:rFonts w:asciiTheme="minorEastAsia" w:eastAsiaTheme="minorEastAsia" w:hAnsiTheme="minorEastAsia" w:cs="微软雅黑"/>
          <w:sz w:val="24"/>
          <w:szCs w:val="24"/>
        </w:rPr>
        <w:t>注册操作界面原型（</w:t>
      </w:r>
      <w:r>
        <w:rPr>
          <w:rFonts w:asciiTheme="minorEastAsia" w:eastAsiaTheme="minorEastAsia" w:hAnsiTheme="minorEastAsia" w:cs="微软雅黑" w:hint="eastAsia"/>
          <w:sz w:val="24"/>
          <w:szCs w:val="24"/>
        </w:rPr>
        <w:t>HDS</w:t>
      </w:r>
      <w:r>
        <w:rPr>
          <w:rFonts w:asciiTheme="minorEastAsia" w:eastAsiaTheme="minorEastAsia" w:hAnsiTheme="minorEastAsia" w:cs="微软雅黑"/>
          <w:sz w:val="24"/>
          <w:szCs w:val="24"/>
        </w:rPr>
        <w:t>）</w:t>
      </w:r>
    </w:p>
    <w:p w:rsidR="001C7481" w:rsidRPr="004E548D" w:rsidRDefault="001C7481" w:rsidP="001C7481">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SAN</w:t>
      </w:r>
      <w:r w:rsidRPr="004E548D">
        <w:rPr>
          <w:rFonts w:asciiTheme="minorEastAsia" w:eastAsiaTheme="minorEastAsia" w:hAnsiTheme="minorEastAsia"/>
          <w:b/>
          <w:sz w:val="24"/>
          <w:szCs w:val="24"/>
        </w:rPr>
        <w:t>存储出库</w:t>
      </w:r>
    </w:p>
    <w:p w:rsidR="007103F9" w:rsidRDefault="004F00C2"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对</w:t>
      </w:r>
      <w:r w:rsidRPr="00DD2E87">
        <w:rPr>
          <w:rFonts w:asciiTheme="minorEastAsia" w:eastAsiaTheme="minorEastAsia" w:hAnsiTheme="minorEastAsia" w:cs="微软雅黑"/>
          <w:sz w:val="24"/>
          <w:szCs w:val="24"/>
        </w:rPr>
        <w:t>已经入库的</w:t>
      </w:r>
      <w:r w:rsidR="00D72145">
        <w:rPr>
          <w:rFonts w:asciiTheme="minorEastAsia" w:eastAsiaTheme="minorEastAsia" w:hAnsiTheme="minorEastAsia" w:cs="微软雅黑"/>
          <w:sz w:val="24"/>
          <w:szCs w:val="24"/>
        </w:rPr>
        <w:t>存储系统</w:t>
      </w:r>
      <w:r w:rsidRPr="00DD2E87">
        <w:rPr>
          <w:rFonts w:asciiTheme="minorEastAsia" w:eastAsiaTheme="minorEastAsia" w:hAnsiTheme="minorEastAsia" w:cs="微软雅黑"/>
          <w:sz w:val="24"/>
          <w:szCs w:val="24"/>
        </w:rPr>
        <w:t>，</w:t>
      </w:r>
      <w:r w:rsidRPr="00DD2E87">
        <w:rPr>
          <w:rFonts w:asciiTheme="minorEastAsia" w:eastAsiaTheme="minorEastAsia" w:hAnsiTheme="minorEastAsia" w:cs="微软雅黑" w:hint="eastAsia"/>
          <w:sz w:val="24"/>
          <w:szCs w:val="24"/>
        </w:rPr>
        <w:t>可以</w:t>
      </w:r>
      <w:r w:rsidRPr="00DD2E87">
        <w:rPr>
          <w:rFonts w:asciiTheme="minorEastAsia" w:eastAsiaTheme="minorEastAsia" w:hAnsiTheme="minorEastAsia" w:cs="微软雅黑"/>
          <w:sz w:val="24"/>
          <w:szCs w:val="24"/>
        </w:rPr>
        <w:t>进行出库操作</w:t>
      </w:r>
      <w:r w:rsidRPr="00DD2E87">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sz w:val="24"/>
          <w:szCs w:val="24"/>
        </w:rPr>
        <w:t>出库前</w:t>
      </w:r>
      <w:r w:rsidR="00004F19" w:rsidRPr="00DD2E87">
        <w:rPr>
          <w:rFonts w:asciiTheme="minorEastAsia" w:eastAsiaTheme="minorEastAsia" w:hAnsiTheme="minorEastAsia" w:cs="微软雅黑" w:hint="eastAsia"/>
          <w:sz w:val="24"/>
          <w:szCs w:val="24"/>
        </w:rPr>
        <w:t>首先</w:t>
      </w:r>
      <w:r w:rsidR="00004F19" w:rsidRPr="00DD2E87">
        <w:rPr>
          <w:rFonts w:asciiTheme="minorEastAsia" w:eastAsiaTheme="minorEastAsia" w:hAnsiTheme="minorEastAsia" w:cs="微软雅黑"/>
          <w:sz w:val="24"/>
          <w:szCs w:val="24"/>
        </w:rPr>
        <w:t>要检查</w:t>
      </w:r>
      <w:r w:rsidR="00004F19" w:rsidRPr="00DD2E87">
        <w:rPr>
          <w:rFonts w:asciiTheme="minorEastAsia" w:eastAsiaTheme="minorEastAsia" w:hAnsiTheme="minorEastAsia" w:cs="微软雅黑" w:hint="eastAsia"/>
          <w:sz w:val="24"/>
          <w:szCs w:val="24"/>
        </w:rPr>
        <w:t>该</w:t>
      </w:r>
      <w:r w:rsidR="00D72145">
        <w:rPr>
          <w:rFonts w:asciiTheme="minorEastAsia" w:eastAsiaTheme="minorEastAsia" w:hAnsiTheme="minorEastAsia" w:cs="微软雅黑"/>
          <w:sz w:val="24"/>
          <w:szCs w:val="24"/>
        </w:rPr>
        <w:t>存储系统</w:t>
      </w:r>
      <w:r w:rsidR="00004F19" w:rsidRPr="00DD2E87">
        <w:rPr>
          <w:rFonts w:asciiTheme="minorEastAsia" w:eastAsiaTheme="minorEastAsia" w:hAnsiTheme="minorEastAsia" w:cs="微软雅黑"/>
          <w:sz w:val="24"/>
          <w:szCs w:val="24"/>
        </w:rPr>
        <w:t>上</w:t>
      </w:r>
      <w:r w:rsidR="00004F19" w:rsidRPr="00DD2E87">
        <w:rPr>
          <w:rFonts w:asciiTheme="minorEastAsia" w:eastAsiaTheme="minorEastAsia" w:hAnsiTheme="minorEastAsia" w:cs="微软雅黑" w:hint="eastAsia"/>
          <w:sz w:val="24"/>
          <w:szCs w:val="24"/>
        </w:rPr>
        <w:t>挂载</w:t>
      </w:r>
      <w:r w:rsidR="00004F19" w:rsidRPr="00DD2E87">
        <w:rPr>
          <w:rFonts w:asciiTheme="minorEastAsia" w:eastAsiaTheme="minorEastAsia" w:hAnsiTheme="minorEastAsia" w:cs="微软雅黑"/>
          <w:sz w:val="24"/>
          <w:szCs w:val="24"/>
        </w:rPr>
        <w:t>有RG，如果有则不允许出库。</w:t>
      </w:r>
      <w:r w:rsidR="003F239B" w:rsidRPr="00DD2E87">
        <w:rPr>
          <w:rFonts w:asciiTheme="minorEastAsia" w:eastAsiaTheme="minorEastAsia" w:hAnsiTheme="minorEastAsia" w:cs="微软雅黑" w:hint="eastAsia"/>
          <w:sz w:val="24"/>
          <w:szCs w:val="24"/>
        </w:rPr>
        <w:t>出库主要</w:t>
      </w:r>
      <w:r w:rsidR="003F239B" w:rsidRPr="00DD2E87">
        <w:rPr>
          <w:rFonts w:asciiTheme="minorEastAsia" w:eastAsiaTheme="minorEastAsia" w:hAnsiTheme="minorEastAsia" w:cs="微软雅黑"/>
          <w:sz w:val="24"/>
          <w:szCs w:val="24"/>
        </w:rPr>
        <w:t>执行删除该</w:t>
      </w:r>
      <w:r w:rsidR="00D72145">
        <w:rPr>
          <w:rFonts w:asciiTheme="minorEastAsia" w:eastAsiaTheme="minorEastAsia" w:hAnsiTheme="minorEastAsia" w:cs="微软雅黑" w:hint="eastAsia"/>
          <w:sz w:val="24"/>
          <w:szCs w:val="24"/>
        </w:rPr>
        <w:t>存储系统</w:t>
      </w:r>
      <w:r w:rsidR="003F239B" w:rsidRPr="00DD2E87">
        <w:rPr>
          <w:rFonts w:asciiTheme="minorEastAsia" w:eastAsiaTheme="minorEastAsia" w:hAnsiTheme="minorEastAsia" w:cs="微软雅黑"/>
          <w:sz w:val="24"/>
          <w:szCs w:val="24"/>
        </w:rPr>
        <w:t>的</w:t>
      </w:r>
      <w:r w:rsidR="003F239B" w:rsidRPr="00DD2E87">
        <w:rPr>
          <w:rFonts w:asciiTheme="minorEastAsia" w:eastAsiaTheme="minorEastAsia" w:hAnsiTheme="minorEastAsia" w:cs="微软雅黑" w:hint="eastAsia"/>
          <w:sz w:val="24"/>
          <w:szCs w:val="24"/>
        </w:rPr>
        <w:t>相关</w:t>
      </w:r>
      <w:r w:rsidR="003F239B" w:rsidRPr="00DD2E87">
        <w:rPr>
          <w:rFonts w:asciiTheme="minorEastAsia" w:eastAsiaTheme="minorEastAsia" w:hAnsiTheme="minorEastAsia" w:cs="微软雅黑"/>
          <w:sz w:val="24"/>
          <w:szCs w:val="24"/>
        </w:rPr>
        <w:t>配置</w:t>
      </w:r>
      <w:r w:rsidR="003F239B" w:rsidRPr="00DD2E87">
        <w:rPr>
          <w:rFonts w:asciiTheme="minorEastAsia" w:eastAsiaTheme="minorEastAsia" w:hAnsiTheme="minorEastAsia" w:cs="微软雅黑"/>
          <w:sz w:val="24"/>
          <w:szCs w:val="24"/>
        </w:rPr>
        <w:lastRenderedPageBreak/>
        <w:t>信息。</w:t>
      </w:r>
    </w:p>
    <w:p w:rsidR="00092FC4" w:rsidRPr="00DD2E87" w:rsidRDefault="00092FC4" w:rsidP="00092FC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8301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30195"/>
                    </a:xfrm>
                    <a:prstGeom prst="rect">
                      <a:avLst/>
                    </a:prstGeom>
                  </pic:spPr>
                </pic:pic>
              </a:graphicData>
            </a:graphic>
          </wp:inline>
        </w:drawing>
      </w:r>
    </w:p>
    <w:p w:rsidR="00E8052B" w:rsidRPr="004E548D" w:rsidRDefault="00E8052B" w:rsidP="00E8052B">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b/>
          <w:sz w:val="24"/>
          <w:szCs w:val="24"/>
        </w:rPr>
        <w:t>SAN存储资源展示</w:t>
      </w:r>
    </w:p>
    <w:p w:rsidR="009910EB" w:rsidRPr="00DD2E87" w:rsidRDefault="00E8052B"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可以</w:t>
      </w:r>
      <w:r w:rsidRPr="00DD2E87">
        <w:rPr>
          <w:rFonts w:asciiTheme="minorEastAsia" w:eastAsiaTheme="minorEastAsia" w:hAnsiTheme="minorEastAsia" w:cs="微软雅黑"/>
          <w:sz w:val="24"/>
          <w:szCs w:val="24"/>
        </w:rPr>
        <w:t>对SAN存储资源进行表格展示，展示内容包括</w:t>
      </w:r>
      <w:r w:rsidR="00115B3C" w:rsidRPr="00DD2E87">
        <w:rPr>
          <w:rFonts w:asciiTheme="minorEastAsia" w:eastAsiaTheme="minorEastAsia" w:hAnsiTheme="minorEastAsia" w:cs="微软雅黑" w:hint="eastAsia"/>
          <w:sz w:val="24"/>
          <w:szCs w:val="24"/>
        </w:rPr>
        <w:t>所属</w:t>
      </w:r>
      <w:r w:rsidR="008A0959">
        <w:rPr>
          <w:rFonts w:asciiTheme="minorEastAsia" w:eastAsiaTheme="minorEastAsia" w:hAnsiTheme="minorEastAsia" w:cs="微软雅黑"/>
          <w:sz w:val="24"/>
          <w:szCs w:val="24"/>
        </w:rPr>
        <w:t>站点</w:t>
      </w:r>
      <w:r w:rsidRPr="00DD2E87">
        <w:rPr>
          <w:rFonts w:asciiTheme="minorEastAsia" w:eastAsiaTheme="minorEastAsia" w:hAnsiTheme="minorEastAsia" w:cs="微软雅黑" w:hint="eastAsia"/>
          <w:sz w:val="24"/>
          <w:szCs w:val="24"/>
        </w:rPr>
        <w:t>、</w:t>
      </w:r>
      <w:r w:rsidR="009730D1">
        <w:rPr>
          <w:rFonts w:asciiTheme="minorEastAsia" w:eastAsiaTheme="minorEastAsia" w:hAnsiTheme="minorEastAsia" w:cs="微软雅黑" w:hint="eastAsia"/>
          <w:sz w:val="24"/>
          <w:szCs w:val="24"/>
        </w:rPr>
        <w:t>型号</w:t>
      </w:r>
      <w:r w:rsidR="009730D1">
        <w:rPr>
          <w:rFonts w:asciiTheme="minorEastAsia" w:eastAsiaTheme="minorEastAsia" w:hAnsiTheme="minorEastAsia" w:cs="微软雅黑"/>
          <w:sz w:val="24"/>
          <w:szCs w:val="24"/>
        </w:rPr>
        <w:t>、产品码、</w:t>
      </w:r>
      <w:r w:rsidRPr="00DD2E87">
        <w:rPr>
          <w:rFonts w:asciiTheme="minorEastAsia" w:eastAsiaTheme="minorEastAsia" w:hAnsiTheme="minorEastAsia" w:cs="微软雅黑" w:hint="eastAsia"/>
          <w:sz w:val="24"/>
          <w:szCs w:val="24"/>
        </w:rPr>
        <w:t>已</w:t>
      </w:r>
      <w:r w:rsidRPr="00DD2E87">
        <w:rPr>
          <w:rFonts w:asciiTheme="minorEastAsia" w:eastAsiaTheme="minorEastAsia" w:hAnsiTheme="minorEastAsia" w:cs="微软雅黑"/>
          <w:sz w:val="24"/>
          <w:szCs w:val="24"/>
        </w:rPr>
        <w:t>使用容量、剩余</w:t>
      </w:r>
      <w:r w:rsidRPr="00DD2E87">
        <w:rPr>
          <w:rFonts w:asciiTheme="minorEastAsia" w:eastAsiaTheme="minorEastAsia" w:hAnsiTheme="minorEastAsia" w:cs="微软雅黑" w:hint="eastAsia"/>
          <w:sz w:val="24"/>
          <w:szCs w:val="24"/>
        </w:rPr>
        <w:t>容量</w:t>
      </w:r>
      <w:r w:rsidRPr="00DD2E87">
        <w:rPr>
          <w:rFonts w:asciiTheme="minorEastAsia" w:eastAsiaTheme="minorEastAsia" w:hAnsiTheme="minorEastAsia" w:cs="微软雅黑"/>
          <w:sz w:val="24"/>
          <w:szCs w:val="24"/>
        </w:rPr>
        <w:t>、LUN号使用情况。</w:t>
      </w:r>
    </w:p>
    <w:p w:rsidR="009A5541" w:rsidRPr="004E548D" w:rsidRDefault="009A5541" w:rsidP="009A5541">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RG</w:t>
      </w:r>
      <w:r w:rsidRPr="004E548D">
        <w:rPr>
          <w:rFonts w:asciiTheme="minorEastAsia" w:eastAsiaTheme="minorEastAsia" w:hAnsiTheme="minorEastAsia"/>
          <w:b/>
          <w:sz w:val="24"/>
          <w:szCs w:val="24"/>
        </w:rPr>
        <w:t>入库</w:t>
      </w:r>
    </w:p>
    <w:p w:rsidR="007E06B4" w:rsidRDefault="009A5541" w:rsidP="007E06B4">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实现</w:t>
      </w:r>
      <w:r w:rsidRPr="00DD2E87">
        <w:rPr>
          <w:rFonts w:asciiTheme="minorEastAsia" w:eastAsiaTheme="minorEastAsia" w:hAnsiTheme="minorEastAsia" w:cs="微软雅黑"/>
          <w:sz w:val="24"/>
          <w:szCs w:val="24"/>
        </w:rPr>
        <w:t>对</w:t>
      </w:r>
      <w:r w:rsidR="00D72145">
        <w:rPr>
          <w:rFonts w:asciiTheme="minorEastAsia" w:eastAsiaTheme="minorEastAsia" w:hAnsiTheme="minorEastAsia" w:cs="微软雅黑"/>
          <w:sz w:val="24"/>
          <w:szCs w:val="24"/>
        </w:rPr>
        <w:t>存储系统</w:t>
      </w:r>
      <w:r w:rsidRPr="00DD2E87">
        <w:rPr>
          <w:rFonts w:asciiTheme="minorEastAsia" w:eastAsiaTheme="minorEastAsia" w:hAnsiTheme="minorEastAsia" w:cs="微软雅黑"/>
          <w:sz w:val="24"/>
          <w:szCs w:val="24"/>
        </w:rPr>
        <w:t>中的RG进行登记入库操作，登记内容包括：</w:t>
      </w:r>
      <w:r w:rsidRPr="00DD2E87">
        <w:rPr>
          <w:rFonts w:asciiTheme="minorEastAsia" w:eastAsiaTheme="minorEastAsia" w:hAnsiTheme="minorEastAsia" w:cs="微软雅黑" w:hint="eastAsia"/>
          <w:sz w:val="24"/>
          <w:szCs w:val="24"/>
        </w:rPr>
        <w:t>所属</w:t>
      </w:r>
      <w:r w:rsidR="00BF35D2">
        <w:rPr>
          <w:rFonts w:asciiTheme="minorEastAsia" w:eastAsiaTheme="minorEastAsia" w:hAnsiTheme="minorEastAsia" w:cs="微软雅黑"/>
          <w:sz w:val="24"/>
          <w:szCs w:val="24"/>
        </w:rPr>
        <w:t>存储</w:t>
      </w:r>
      <w:r w:rsidR="00BF35D2">
        <w:rPr>
          <w:rFonts w:asciiTheme="minorEastAsia" w:eastAsiaTheme="minorEastAsia" w:hAnsiTheme="minorEastAsia" w:cs="微软雅黑" w:hint="eastAsia"/>
          <w:sz w:val="24"/>
          <w:szCs w:val="24"/>
        </w:rPr>
        <w:t>系统</w:t>
      </w:r>
      <w:r w:rsidRPr="00DD2E87">
        <w:rPr>
          <w:rFonts w:asciiTheme="minorEastAsia" w:eastAsiaTheme="minorEastAsia" w:hAnsiTheme="minorEastAsia" w:cs="微软雅黑"/>
          <w:sz w:val="24"/>
          <w:szCs w:val="24"/>
        </w:rPr>
        <w:t>、RG编号</w:t>
      </w:r>
      <w:r w:rsidR="00D301D3">
        <w:rPr>
          <w:rFonts w:asciiTheme="minorEastAsia" w:eastAsiaTheme="minorEastAsia" w:hAnsiTheme="minorEastAsia" w:cs="微软雅黑" w:hint="eastAsia"/>
          <w:sz w:val="24"/>
          <w:szCs w:val="24"/>
        </w:rPr>
        <w:t>（物理</w:t>
      </w:r>
      <w:r w:rsidR="00D301D3">
        <w:rPr>
          <w:rFonts w:asciiTheme="minorEastAsia" w:eastAsiaTheme="minorEastAsia" w:hAnsiTheme="minorEastAsia" w:cs="微软雅黑"/>
          <w:sz w:val="24"/>
          <w:szCs w:val="24"/>
        </w:rPr>
        <w:t>设备上编号）</w:t>
      </w:r>
      <w:r w:rsidR="00410432">
        <w:rPr>
          <w:rFonts w:asciiTheme="minorEastAsia" w:eastAsiaTheme="minorEastAsia" w:hAnsiTheme="minorEastAsia" w:cs="微软雅黑" w:hint="eastAsia"/>
          <w:sz w:val="24"/>
          <w:szCs w:val="24"/>
        </w:rPr>
        <w:t>，</w:t>
      </w:r>
      <w:r w:rsidRPr="00DD2E87">
        <w:rPr>
          <w:rFonts w:asciiTheme="minorEastAsia" w:eastAsiaTheme="minorEastAsia" w:hAnsiTheme="minorEastAsia" w:cs="微软雅黑" w:hint="eastAsia"/>
          <w:sz w:val="24"/>
          <w:szCs w:val="24"/>
        </w:rPr>
        <w:t>RG</w:t>
      </w:r>
      <w:r w:rsidR="00D301D3">
        <w:rPr>
          <w:rFonts w:asciiTheme="minorEastAsia" w:eastAsiaTheme="minorEastAsia" w:hAnsiTheme="minorEastAsia" w:cs="微软雅黑"/>
          <w:sz w:val="24"/>
          <w:szCs w:val="24"/>
        </w:rPr>
        <w:t>入库时需要进行</w:t>
      </w:r>
      <w:r w:rsidR="00D301D3">
        <w:rPr>
          <w:rFonts w:asciiTheme="minorEastAsia" w:eastAsiaTheme="minorEastAsia" w:hAnsiTheme="minorEastAsia" w:cs="微软雅黑" w:hint="eastAsia"/>
          <w:sz w:val="24"/>
          <w:szCs w:val="24"/>
        </w:rPr>
        <w:t>可用</w:t>
      </w:r>
      <w:r w:rsidRPr="00DD2E87">
        <w:rPr>
          <w:rFonts w:asciiTheme="minorEastAsia" w:eastAsiaTheme="minorEastAsia" w:hAnsiTheme="minorEastAsia" w:cs="微软雅黑"/>
          <w:sz w:val="24"/>
          <w:szCs w:val="24"/>
        </w:rPr>
        <w:t>性</w:t>
      </w:r>
      <w:r w:rsidRPr="00DD2E87">
        <w:rPr>
          <w:rFonts w:asciiTheme="minorEastAsia" w:eastAsiaTheme="minorEastAsia" w:hAnsiTheme="minorEastAsia" w:cs="微软雅黑" w:hint="eastAsia"/>
          <w:sz w:val="24"/>
          <w:szCs w:val="24"/>
        </w:rPr>
        <w:t>验证。</w:t>
      </w:r>
    </w:p>
    <w:p w:rsidR="00092FC4" w:rsidRDefault="007E06B4" w:rsidP="00092FC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6128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61285"/>
                    </a:xfrm>
                    <a:prstGeom prst="rect">
                      <a:avLst/>
                    </a:prstGeom>
                  </pic:spPr>
                </pic:pic>
              </a:graphicData>
            </a:graphic>
          </wp:inline>
        </w:drawing>
      </w:r>
    </w:p>
    <w:p w:rsidR="00754841" w:rsidRDefault="00754841" w:rsidP="00092FC4">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3829050" cy="17335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9050" cy="1733550"/>
                    </a:xfrm>
                    <a:prstGeom prst="rect">
                      <a:avLst/>
                    </a:prstGeom>
                  </pic:spPr>
                </pic:pic>
              </a:graphicData>
            </a:graphic>
          </wp:inline>
        </w:drawing>
      </w:r>
    </w:p>
    <w:p w:rsidR="00754841" w:rsidRPr="00DD2E87" w:rsidRDefault="00754841" w:rsidP="00092FC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RG</w:t>
      </w:r>
      <w:r>
        <w:rPr>
          <w:rFonts w:asciiTheme="minorEastAsia" w:eastAsiaTheme="minorEastAsia" w:hAnsiTheme="minorEastAsia" w:cs="微软雅黑"/>
          <w:sz w:val="24"/>
          <w:szCs w:val="24"/>
        </w:rPr>
        <w:t>注册操作</w:t>
      </w:r>
      <w:r w:rsidR="00E55E65">
        <w:rPr>
          <w:rFonts w:asciiTheme="minorEastAsia" w:eastAsiaTheme="minorEastAsia" w:hAnsiTheme="minorEastAsia" w:cs="微软雅黑" w:hint="eastAsia"/>
          <w:sz w:val="24"/>
          <w:szCs w:val="24"/>
        </w:rPr>
        <w:t>界面原型</w:t>
      </w:r>
    </w:p>
    <w:p w:rsidR="009A5541" w:rsidRPr="004E548D" w:rsidRDefault="009A5541" w:rsidP="009D7628">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b/>
          <w:sz w:val="24"/>
          <w:szCs w:val="24"/>
        </w:rPr>
        <w:t>RG停用</w:t>
      </w:r>
    </w:p>
    <w:p w:rsidR="00EB2779" w:rsidRDefault="00EB2779"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RG停用</w:t>
      </w:r>
      <w:r w:rsidRPr="00DD2E87">
        <w:rPr>
          <w:rFonts w:asciiTheme="minorEastAsia" w:eastAsiaTheme="minorEastAsia" w:hAnsiTheme="minorEastAsia" w:cs="微软雅黑"/>
          <w:sz w:val="24"/>
          <w:szCs w:val="24"/>
        </w:rPr>
        <w:t>后，不允许在该RG上再次</w:t>
      </w:r>
      <w:r w:rsidR="00702BB6">
        <w:rPr>
          <w:rFonts w:asciiTheme="minorEastAsia" w:eastAsiaTheme="minorEastAsia" w:hAnsiTheme="minorEastAsia" w:cs="微软雅黑" w:hint="eastAsia"/>
          <w:sz w:val="24"/>
          <w:szCs w:val="24"/>
        </w:rPr>
        <w:t>分配</w:t>
      </w:r>
      <w:r w:rsidR="00702BB6">
        <w:rPr>
          <w:rFonts w:asciiTheme="minorEastAsia" w:eastAsiaTheme="minorEastAsia" w:hAnsiTheme="minorEastAsia" w:cs="微软雅黑"/>
          <w:sz w:val="24"/>
          <w:szCs w:val="24"/>
        </w:rPr>
        <w:t>LUN给数据库实例</w:t>
      </w:r>
      <w:r w:rsidR="00AD04F3" w:rsidRPr="00DD2E87">
        <w:rPr>
          <w:rFonts w:asciiTheme="minorEastAsia" w:eastAsiaTheme="minorEastAsia" w:hAnsiTheme="minorEastAsia" w:cs="微软雅黑" w:hint="eastAsia"/>
          <w:sz w:val="24"/>
          <w:szCs w:val="24"/>
        </w:rPr>
        <w:t>。</w:t>
      </w:r>
    </w:p>
    <w:p w:rsidR="007E06B4" w:rsidRPr="00DD2E87" w:rsidRDefault="007E06B4" w:rsidP="007E06B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3207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32075"/>
                    </a:xfrm>
                    <a:prstGeom prst="rect">
                      <a:avLst/>
                    </a:prstGeom>
                  </pic:spPr>
                </pic:pic>
              </a:graphicData>
            </a:graphic>
          </wp:inline>
        </w:drawing>
      </w:r>
    </w:p>
    <w:p w:rsidR="009D7628" w:rsidRPr="004E548D" w:rsidRDefault="009D7628" w:rsidP="009D7628">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RG启用</w:t>
      </w:r>
    </w:p>
    <w:p w:rsidR="009D7628" w:rsidRDefault="009D7628"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对已经</w:t>
      </w:r>
      <w:r w:rsidRPr="00DD2E87">
        <w:rPr>
          <w:rFonts w:asciiTheme="minorEastAsia" w:eastAsiaTheme="minorEastAsia" w:hAnsiTheme="minorEastAsia" w:cs="微软雅黑"/>
          <w:sz w:val="24"/>
          <w:szCs w:val="24"/>
        </w:rPr>
        <w:t>停用的RG重新启用，</w:t>
      </w:r>
      <w:r w:rsidR="007A43FA">
        <w:rPr>
          <w:rFonts w:asciiTheme="minorEastAsia" w:eastAsiaTheme="minorEastAsia" w:hAnsiTheme="minorEastAsia" w:cs="微软雅黑" w:hint="eastAsia"/>
          <w:sz w:val="24"/>
          <w:szCs w:val="24"/>
        </w:rPr>
        <w:t>可以在</w:t>
      </w:r>
      <w:r w:rsidR="007A43FA">
        <w:rPr>
          <w:rFonts w:asciiTheme="minorEastAsia" w:eastAsiaTheme="minorEastAsia" w:hAnsiTheme="minorEastAsia" w:cs="微软雅黑"/>
          <w:sz w:val="24"/>
          <w:szCs w:val="24"/>
        </w:rPr>
        <w:t>该RG上再次</w:t>
      </w:r>
      <w:r w:rsidR="00C75E7E">
        <w:rPr>
          <w:rFonts w:asciiTheme="minorEastAsia" w:eastAsiaTheme="minorEastAsia" w:hAnsiTheme="minorEastAsia" w:cs="微软雅黑" w:hint="eastAsia"/>
          <w:sz w:val="24"/>
          <w:szCs w:val="24"/>
        </w:rPr>
        <w:t>分配</w:t>
      </w:r>
      <w:r w:rsidR="006102A5">
        <w:rPr>
          <w:rFonts w:asciiTheme="minorEastAsia" w:eastAsiaTheme="minorEastAsia" w:hAnsiTheme="minorEastAsia" w:cs="微软雅黑" w:hint="eastAsia"/>
          <w:sz w:val="24"/>
          <w:szCs w:val="24"/>
        </w:rPr>
        <w:t>L</w:t>
      </w:r>
      <w:r w:rsidR="007A43FA">
        <w:rPr>
          <w:rFonts w:asciiTheme="minorEastAsia" w:eastAsiaTheme="minorEastAsia" w:hAnsiTheme="minorEastAsia" w:cs="微软雅黑"/>
          <w:sz w:val="24"/>
          <w:szCs w:val="24"/>
        </w:rPr>
        <w:t>UN给数据库实例。</w:t>
      </w:r>
    </w:p>
    <w:p w:rsidR="00E5764C" w:rsidRPr="00DD2E87" w:rsidRDefault="00E5764C" w:rsidP="00E5764C">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9273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7350"/>
                    </a:xfrm>
                    <a:prstGeom prst="rect">
                      <a:avLst/>
                    </a:prstGeom>
                  </pic:spPr>
                </pic:pic>
              </a:graphicData>
            </a:graphic>
          </wp:inline>
        </w:drawing>
      </w:r>
    </w:p>
    <w:p w:rsidR="00F70C7D" w:rsidRPr="004E548D" w:rsidRDefault="00F70C7D" w:rsidP="00277B27">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RG出库</w:t>
      </w:r>
    </w:p>
    <w:p w:rsidR="00F70C7D" w:rsidRDefault="00F70C7D"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可以对已经</w:t>
      </w:r>
      <w:r w:rsidRPr="00DD2E87">
        <w:rPr>
          <w:rFonts w:asciiTheme="minorEastAsia" w:eastAsiaTheme="minorEastAsia" w:hAnsiTheme="minorEastAsia" w:cs="微软雅黑"/>
          <w:sz w:val="24"/>
          <w:szCs w:val="24"/>
        </w:rPr>
        <w:t>停用的RG</w:t>
      </w:r>
      <w:r w:rsidRPr="00DD2E87">
        <w:rPr>
          <w:rFonts w:asciiTheme="minorEastAsia" w:eastAsiaTheme="minorEastAsia" w:hAnsiTheme="minorEastAsia" w:cs="微软雅黑" w:hint="eastAsia"/>
          <w:sz w:val="24"/>
          <w:szCs w:val="24"/>
        </w:rPr>
        <w:t>进行</w:t>
      </w:r>
      <w:r w:rsidRPr="00DD2E87">
        <w:rPr>
          <w:rFonts w:asciiTheme="minorEastAsia" w:eastAsiaTheme="minorEastAsia" w:hAnsiTheme="minorEastAsia" w:cs="微软雅黑"/>
          <w:sz w:val="24"/>
          <w:szCs w:val="24"/>
        </w:rPr>
        <w:t>出库操作</w:t>
      </w:r>
      <w:r w:rsidRPr="00DD2E87">
        <w:rPr>
          <w:rFonts w:asciiTheme="minorEastAsia" w:eastAsiaTheme="minorEastAsia" w:hAnsiTheme="minorEastAsia" w:cs="微软雅黑" w:hint="eastAsia"/>
          <w:sz w:val="24"/>
          <w:szCs w:val="24"/>
        </w:rPr>
        <w:t>，</w:t>
      </w:r>
      <w:r w:rsidR="00404E46" w:rsidRPr="00DD2E87">
        <w:rPr>
          <w:rFonts w:asciiTheme="minorEastAsia" w:eastAsiaTheme="minorEastAsia" w:hAnsiTheme="minorEastAsia" w:cs="微软雅黑" w:hint="eastAsia"/>
          <w:sz w:val="24"/>
          <w:szCs w:val="24"/>
        </w:rPr>
        <w:t>出库</w:t>
      </w:r>
      <w:r w:rsidR="00404E46" w:rsidRPr="00DD2E87">
        <w:rPr>
          <w:rFonts w:asciiTheme="minorEastAsia" w:eastAsiaTheme="minorEastAsia" w:hAnsiTheme="minorEastAsia" w:cs="微软雅黑"/>
          <w:sz w:val="24"/>
          <w:szCs w:val="24"/>
        </w:rPr>
        <w:t>就是删除该RG的相关管理信息。</w:t>
      </w:r>
      <w:r w:rsidRPr="00DD2E87">
        <w:rPr>
          <w:rFonts w:asciiTheme="minorEastAsia" w:eastAsiaTheme="minorEastAsia" w:hAnsiTheme="minorEastAsia" w:cs="微软雅黑" w:hint="eastAsia"/>
          <w:sz w:val="24"/>
          <w:szCs w:val="24"/>
        </w:rPr>
        <w:t>出库</w:t>
      </w:r>
      <w:r w:rsidRPr="00DD2E87">
        <w:rPr>
          <w:rFonts w:asciiTheme="minorEastAsia" w:eastAsiaTheme="minorEastAsia" w:hAnsiTheme="minorEastAsia" w:cs="微软雅黑"/>
          <w:sz w:val="24"/>
          <w:szCs w:val="24"/>
        </w:rPr>
        <w:t>前必须检查RG上是否</w:t>
      </w:r>
      <w:r w:rsidR="0067426E">
        <w:rPr>
          <w:rFonts w:asciiTheme="minorEastAsia" w:eastAsiaTheme="minorEastAsia" w:hAnsiTheme="minorEastAsia" w:cs="微软雅黑" w:hint="eastAsia"/>
          <w:sz w:val="24"/>
          <w:szCs w:val="24"/>
        </w:rPr>
        <w:t>是否分配</w:t>
      </w:r>
      <w:r w:rsidR="0067426E">
        <w:rPr>
          <w:rFonts w:asciiTheme="minorEastAsia" w:eastAsiaTheme="minorEastAsia" w:hAnsiTheme="minorEastAsia" w:cs="微软雅黑"/>
          <w:sz w:val="24"/>
          <w:szCs w:val="24"/>
        </w:rPr>
        <w:t>了LUN给数据库实例</w:t>
      </w:r>
      <w:r w:rsidRPr="00DD2E87">
        <w:rPr>
          <w:rFonts w:asciiTheme="minorEastAsia" w:eastAsiaTheme="minorEastAsia" w:hAnsiTheme="minorEastAsia" w:cs="微软雅黑"/>
          <w:sz w:val="24"/>
          <w:szCs w:val="24"/>
        </w:rPr>
        <w:t>，如果有则不允许</w:t>
      </w:r>
      <w:r w:rsidR="00404E46" w:rsidRPr="00DD2E87">
        <w:rPr>
          <w:rFonts w:asciiTheme="minorEastAsia" w:eastAsiaTheme="minorEastAsia" w:hAnsiTheme="minorEastAsia" w:cs="微软雅黑" w:hint="eastAsia"/>
          <w:sz w:val="24"/>
          <w:szCs w:val="24"/>
        </w:rPr>
        <w:t>执行</w:t>
      </w:r>
      <w:r w:rsidR="00404E46" w:rsidRPr="00DD2E87">
        <w:rPr>
          <w:rFonts w:asciiTheme="minorEastAsia" w:eastAsiaTheme="minorEastAsia" w:hAnsiTheme="minorEastAsia" w:cs="微软雅黑"/>
          <w:sz w:val="24"/>
          <w:szCs w:val="24"/>
        </w:rPr>
        <w:t>出库操作</w:t>
      </w:r>
      <w:r w:rsidR="00404E46" w:rsidRPr="00DD2E87">
        <w:rPr>
          <w:rFonts w:asciiTheme="minorEastAsia" w:eastAsiaTheme="minorEastAsia" w:hAnsiTheme="minorEastAsia" w:cs="微软雅黑" w:hint="eastAsia"/>
          <w:sz w:val="24"/>
          <w:szCs w:val="24"/>
        </w:rPr>
        <w:t>。</w:t>
      </w:r>
    </w:p>
    <w:p w:rsidR="00E5764C" w:rsidRPr="00DD2E87" w:rsidRDefault="00E5764C" w:rsidP="00E5764C">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9743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74340"/>
                    </a:xfrm>
                    <a:prstGeom prst="rect">
                      <a:avLst/>
                    </a:prstGeom>
                  </pic:spPr>
                </pic:pic>
              </a:graphicData>
            </a:graphic>
          </wp:inline>
        </w:drawing>
      </w:r>
    </w:p>
    <w:p w:rsidR="00115B3C" w:rsidRPr="004E548D" w:rsidRDefault="00115B3C" w:rsidP="00277B27">
      <w:pPr>
        <w:pStyle w:val="ab"/>
        <w:numPr>
          <w:ilvl w:val="0"/>
          <w:numId w:val="32"/>
        </w:numPr>
        <w:ind w:firstLineChars="0"/>
        <w:jc w:val="left"/>
        <w:rPr>
          <w:rFonts w:asciiTheme="minorEastAsia" w:eastAsiaTheme="minorEastAsia" w:hAnsiTheme="minorEastAsia"/>
          <w:b/>
          <w:sz w:val="24"/>
          <w:szCs w:val="24"/>
        </w:rPr>
      </w:pPr>
      <w:r w:rsidRPr="004E548D">
        <w:rPr>
          <w:rFonts w:asciiTheme="minorEastAsia" w:eastAsiaTheme="minorEastAsia" w:hAnsiTheme="minorEastAsia" w:hint="eastAsia"/>
          <w:b/>
          <w:sz w:val="24"/>
          <w:szCs w:val="24"/>
        </w:rPr>
        <w:t>RG信息</w:t>
      </w:r>
      <w:r w:rsidRPr="004E548D">
        <w:rPr>
          <w:rFonts w:asciiTheme="minorEastAsia" w:eastAsiaTheme="minorEastAsia" w:hAnsiTheme="minorEastAsia"/>
          <w:b/>
          <w:sz w:val="24"/>
          <w:szCs w:val="24"/>
        </w:rPr>
        <w:t>展示</w:t>
      </w:r>
    </w:p>
    <w:p w:rsidR="007A3276" w:rsidRDefault="005C2E59" w:rsidP="00DD2E87">
      <w:pPr>
        <w:spacing w:line="420" w:lineRule="auto"/>
        <w:ind w:firstLine="420"/>
        <w:rPr>
          <w:rFonts w:asciiTheme="minorEastAsia" w:eastAsiaTheme="minorEastAsia" w:hAnsiTheme="minorEastAsia" w:cs="微软雅黑"/>
          <w:sz w:val="24"/>
          <w:szCs w:val="24"/>
        </w:rPr>
      </w:pPr>
      <w:r w:rsidRPr="00DD2E87">
        <w:rPr>
          <w:rFonts w:asciiTheme="minorEastAsia" w:eastAsiaTheme="minorEastAsia" w:hAnsiTheme="minorEastAsia" w:cs="微软雅黑" w:hint="eastAsia"/>
          <w:sz w:val="24"/>
          <w:szCs w:val="24"/>
        </w:rPr>
        <w:t>可以对</w:t>
      </w:r>
      <w:r w:rsidRPr="00DD2E87">
        <w:rPr>
          <w:rFonts w:asciiTheme="minorEastAsia" w:eastAsiaTheme="minorEastAsia" w:hAnsiTheme="minorEastAsia" w:cs="微软雅黑"/>
          <w:sz w:val="24"/>
          <w:szCs w:val="24"/>
        </w:rPr>
        <w:t>RG</w:t>
      </w:r>
      <w:r w:rsidR="00643C94">
        <w:rPr>
          <w:rFonts w:asciiTheme="minorEastAsia" w:eastAsiaTheme="minorEastAsia" w:hAnsiTheme="minorEastAsia" w:cs="微软雅黑" w:hint="eastAsia"/>
          <w:sz w:val="24"/>
          <w:szCs w:val="24"/>
        </w:rPr>
        <w:t>信息</w:t>
      </w:r>
      <w:r w:rsidRPr="00DD2E87">
        <w:rPr>
          <w:rFonts w:asciiTheme="minorEastAsia" w:eastAsiaTheme="minorEastAsia" w:hAnsiTheme="minorEastAsia" w:cs="微软雅黑" w:hint="eastAsia"/>
          <w:sz w:val="24"/>
          <w:szCs w:val="24"/>
        </w:rPr>
        <w:t>进行</w:t>
      </w:r>
      <w:r w:rsidRPr="00DD2E87">
        <w:rPr>
          <w:rFonts w:asciiTheme="minorEastAsia" w:eastAsiaTheme="minorEastAsia" w:hAnsiTheme="minorEastAsia" w:cs="微软雅黑"/>
          <w:sz w:val="24"/>
          <w:szCs w:val="24"/>
        </w:rPr>
        <w:t>表格展示</w:t>
      </w:r>
      <w:r w:rsidRPr="00DD2E87">
        <w:rPr>
          <w:rFonts w:asciiTheme="minorEastAsia" w:eastAsiaTheme="minorEastAsia" w:hAnsiTheme="minorEastAsia" w:cs="微软雅黑" w:hint="eastAsia"/>
          <w:sz w:val="24"/>
          <w:szCs w:val="24"/>
        </w:rPr>
        <w:t>，展示</w:t>
      </w:r>
      <w:r w:rsidRPr="00DD2E87">
        <w:rPr>
          <w:rFonts w:asciiTheme="minorEastAsia" w:eastAsiaTheme="minorEastAsia" w:hAnsiTheme="minorEastAsia" w:cs="微软雅黑"/>
          <w:sz w:val="24"/>
          <w:szCs w:val="24"/>
        </w:rPr>
        <w:t>内容</w:t>
      </w:r>
      <w:r w:rsidRPr="00DD2E87">
        <w:rPr>
          <w:rFonts w:asciiTheme="minorEastAsia" w:eastAsiaTheme="minorEastAsia" w:hAnsiTheme="minorEastAsia" w:cs="微软雅黑" w:hint="eastAsia"/>
          <w:sz w:val="24"/>
          <w:szCs w:val="24"/>
        </w:rPr>
        <w:t>包括</w:t>
      </w:r>
      <w:r w:rsidRPr="00DD2E87">
        <w:rPr>
          <w:rFonts w:asciiTheme="minorEastAsia" w:eastAsiaTheme="minorEastAsia" w:hAnsiTheme="minorEastAsia" w:cs="微软雅黑"/>
          <w:sz w:val="24"/>
          <w:szCs w:val="24"/>
        </w:rPr>
        <w:t>所属SAN</w:t>
      </w:r>
      <w:r w:rsidR="00D72145">
        <w:rPr>
          <w:rFonts w:asciiTheme="minorEastAsia" w:eastAsiaTheme="minorEastAsia" w:hAnsiTheme="minorEastAsia" w:cs="微软雅黑"/>
          <w:sz w:val="24"/>
          <w:szCs w:val="24"/>
        </w:rPr>
        <w:t>存储系统</w:t>
      </w:r>
      <w:r w:rsidRPr="00DD2E87">
        <w:rPr>
          <w:rFonts w:asciiTheme="minorEastAsia" w:eastAsiaTheme="minorEastAsia" w:hAnsiTheme="minorEastAsia" w:cs="微软雅黑"/>
          <w:sz w:val="24"/>
          <w:szCs w:val="24"/>
        </w:rPr>
        <w:t>、已使用容量、剩余容量</w:t>
      </w:r>
      <w:r w:rsidR="008158B2">
        <w:rPr>
          <w:rFonts w:asciiTheme="minorEastAsia" w:eastAsiaTheme="minorEastAsia" w:hAnsiTheme="minorEastAsia" w:cs="微软雅黑" w:hint="eastAsia"/>
          <w:sz w:val="24"/>
          <w:szCs w:val="24"/>
        </w:rPr>
        <w:t>、启停</w:t>
      </w:r>
      <w:r w:rsidR="008158B2">
        <w:rPr>
          <w:rFonts w:asciiTheme="minorEastAsia" w:eastAsiaTheme="minorEastAsia" w:hAnsiTheme="minorEastAsia" w:cs="微软雅黑"/>
          <w:sz w:val="24"/>
          <w:szCs w:val="24"/>
        </w:rPr>
        <w:t>状态</w:t>
      </w:r>
      <w:r w:rsidRPr="00DD2E87">
        <w:rPr>
          <w:rFonts w:asciiTheme="minorEastAsia" w:eastAsiaTheme="minorEastAsia" w:hAnsiTheme="minorEastAsia" w:cs="微软雅黑"/>
          <w:sz w:val="24"/>
          <w:szCs w:val="24"/>
        </w:rPr>
        <w:t>。</w:t>
      </w:r>
    </w:p>
    <w:p w:rsidR="00AF003E" w:rsidRPr="00563D7E" w:rsidRDefault="00AF003E" w:rsidP="00AF003E">
      <w:pPr>
        <w:pStyle w:val="ab"/>
        <w:keepNext/>
        <w:keepLines/>
        <w:widowControl/>
        <w:numPr>
          <w:ilvl w:val="0"/>
          <w:numId w:val="24"/>
        </w:numPr>
        <w:spacing w:before="240" w:after="64" w:line="319" w:lineRule="auto"/>
        <w:ind w:firstLineChars="0"/>
        <w:jc w:val="left"/>
        <w:outlineLvl w:val="2"/>
        <w:rPr>
          <w:rFonts w:ascii="Calibri Light" w:eastAsia="宋体" w:hAnsi="Calibri Light"/>
          <w:b/>
          <w:bCs/>
          <w:color w:val="000000" w:themeColor="text1"/>
          <w:kern w:val="0"/>
          <w:sz w:val="24"/>
          <w:szCs w:val="24"/>
        </w:rPr>
      </w:pPr>
      <w:bookmarkStart w:id="82" w:name="_Toc432757533"/>
      <w:commentRangeStart w:id="83"/>
      <w:r w:rsidRPr="00CB7269">
        <w:rPr>
          <w:rFonts w:ascii="Calibri Light" w:eastAsia="宋体" w:hAnsi="Calibri Light" w:hint="eastAsia"/>
          <w:b/>
          <w:bCs/>
          <w:kern w:val="0"/>
          <w:sz w:val="28"/>
          <w:szCs w:val="28"/>
        </w:rPr>
        <w:lastRenderedPageBreak/>
        <w:t>NA</w:t>
      </w:r>
      <w:r w:rsidRPr="00CB7269">
        <w:rPr>
          <w:rFonts w:ascii="Calibri Light" w:eastAsia="宋体" w:hAnsi="Calibri Light"/>
          <w:b/>
          <w:bCs/>
          <w:kern w:val="0"/>
          <w:sz w:val="28"/>
          <w:szCs w:val="28"/>
        </w:rPr>
        <w:t xml:space="preserve">S </w:t>
      </w:r>
      <w:r w:rsidRPr="00CB7269">
        <w:rPr>
          <w:rFonts w:ascii="Calibri Light" w:eastAsia="宋体" w:hAnsi="Calibri Light" w:hint="eastAsia"/>
          <w:b/>
          <w:bCs/>
          <w:kern w:val="0"/>
          <w:sz w:val="28"/>
          <w:szCs w:val="28"/>
        </w:rPr>
        <w:t>共享</w:t>
      </w:r>
      <w:r w:rsidRPr="00563D7E">
        <w:rPr>
          <w:rFonts w:ascii="Calibri Light" w:eastAsia="宋体" w:hAnsi="Calibri Light" w:hint="eastAsia"/>
          <w:b/>
          <w:bCs/>
          <w:color w:val="000000" w:themeColor="text1"/>
          <w:kern w:val="0"/>
          <w:sz w:val="28"/>
          <w:szCs w:val="28"/>
        </w:rPr>
        <w:t>存储资源管理</w:t>
      </w:r>
      <w:bookmarkEnd w:id="82"/>
      <w:commentRangeEnd w:id="83"/>
      <w:r w:rsidR="00AC2F97">
        <w:rPr>
          <w:rStyle w:val="af0"/>
        </w:rPr>
        <w:commentReference w:id="83"/>
      </w:r>
    </w:p>
    <w:p w:rsidR="00AF003E" w:rsidRPr="004E548D" w:rsidRDefault="00AF003E" w:rsidP="00AF003E">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共享</w:t>
      </w:r>
      <w:r w:rsidRPr="004E548D">
        <w:rPr>
          <w:rFonts w:asciiTheme="minorEastAsia" w:eastAsiaTheme="minorEastAsia" w:hAnsiTheme="minorEastAsia" w:cs="微软雅黑"/>
          <w:sz w:val="24"/>
          <w:szCs w:val="24"/>
        </w:rPr>
        <w:t>存储</w:t>
      </w:r>
      <w:r w:rsidRPr="004E548D">
        <w:rPr>
          <w:rFonts w:asciiTheme="minorEastAsia" w:eastAsiaTheme="minorEastAsia" w:hAnsiTheme="minorEastAsia" w:cs="微软雅黑" w:hint="eastAsia"/>
          <w:sz w:val="24"/>
          <w:szCs w:val="24"/>
        </w:rPr>
        <w:t>在</w:t>
      </w:r>
      <w:r w:rsidRPr="004E548D">
        <w:rPr>
          <w:rFonts w:asciiTheme="minorEastAsia" w:eastAsiaTheme="minorEastAsia" w:hAnsiTheme="minorEastAsia" w:cs="微软雅黑"/>
          <w:sz w:val="24"/>
          <w:szCs w:val="24"/>
        </w:rPr>
        <w:t>DBaaS中</w:t>
      </w:r>
      <w:r w:rsidRPr="004E548D">
        <w:rPr>
          <w:rFonts w:asciiTheme="minorEastAsia" w:eastAsiaTheme="minorEastAsia" w:hAnsiTheme="minorEastAsia" w:cs="微软雅黑" w:hint="eastAsia"/>
          <w:sz w:val="24"/>
          <w:szCs w:val="24"/>
        </w:rPr>
        <w:t>作为</w:t>
      </w:r>
      <w:r w:rsidRPr="004E548D">
        <w:rPr>
          <w:rFonts w:asciiTheme="minorEastAsia" w:eastAsiaTheme="minorEastAsia" w:hAnsiTheme="minorEastAsia" w:cs="微软雅黑"/>
          <w:sz w:val="24"/>
          <w:szCs w:val="24"/>
        </w:rPr>
        <w:t>数据库文件</w:t>
      </w:r>
      <w:r w:rsidRPr="004E548D">
        <w:rPr>
          <w:rFonts w:asciiTheme="minorEastAsia" w:eastAsiaTheme="minorEastAsia" w:hAnsiTheme="minorEastAsia" w:cs="微软雅黑" w:hint="eastAsia"/>
          <w:sz w:val="24"/>
          <w:szCs w:val="24"/>
        </w:rPr>
        <w:t>备份</w:t>
      </w:r>
      <w:del w:id="84" w:author="odaaneuva" w:date="2015-11-10T14:39:00Z">
        <w:r w:rsidRPr="004E548D" w:rsidDel="005865E1">
          <w:rPr>
            <w:rFonts w:asciiTheme="minorEastAsia" w:eastAsiaTheme="minorEastAsia" w:hAnsiTheme="minorEastAsia" w:cs="微软雅黑"/>
            <w:sz w:val="24"/>
            <w:szCs w:val="24"/>
          </w:rPr>
          <w:delText>与基础软件存放</w:delText>
        </w:r>
        <w:r w:rsidRPr="004E548D" w:rsidDel="005865E1">
          <w:rPr>
            <w:rFonts w:asciiTheme="minorEastAsia" w:eastAsiaTheme="minorEastAsia" w:hAnsiTheme="minorEastAsia" w:cs="微软雅黑" w:hint="eastAsia"/>
            <w:sz w:val="24"/>
            <w:szCs w:val="24"/>
          </w:rPr>
          <w:delText>仓库</w:delText>
        </w:r>
        <w:r w:rsidRPr="004E548D" w:rsidDel="005865E1">
          <w:rPr>
            <w:rFonts w:asciiTheme="minorEastAsia" w:eastAsiaTheme="minorEastAsia" w:hAnsiTheme="minorEastAsia" w:cs="微软雅黑"/>
            <w:sz w:val="24"/>
            <w:szCs w:val="24"/>
          </w:rPr>
          <w:delText>来使用</w:delText>
        </w:r>
      </w:del>
      <w:r w:rsidRPr="004E548D">
        <w:rPr>
          <w:rFonts w:asciiTheme="minorEastAsia" w:eastAsiaTheme="minorEastAsia" w:hAnsiTheme="minorEastAsia" w:cs="微软雅黑"/>
          <w:sz w:val="24"/>
          <w:szCs w:val="24"/>
        </w:rPr>
        <w:t>，</w:t>
      </w:r>
      <w:r>
        <w:rPr>
          <w:rFonts w:asciiTheme="minorEastAsia" w:eastAsiaTheme="minorEastAsia" w:hAnsiTheme="minorEastAsia" w:cs="微软雅黑" w:hint="eastAsia"/>
          <w:sz w:val="24"/>
          <w:szCs w:val="24"/>
        </w:rPr>
        <w:t>一个</w:t>
      </w:r>
      <w:r>
        <w:rPr>
          <w:rFonts w:asciiTheme="minorEastAsia" w:eastAsiaTheme="minorEastAsia" w:hAnsiTheme="minorEastAsia" w:cs="微软雅黑"/>
          <w:sz w:val="24"/>
          <w:szCs w:val="24"/>
        </w:rPr>
        <w:t>站点只能使用一个NAS存储，</w:t>
      </w:r>
      <w:del w:id="85" w:author="odaaneuva" w:date="2015-11-10T14:39:00Z">
        <w:r w:rsidDel="005865E1">
          <w:rPr>
            <w:rFonts w:asciiTheme="minorEastAsia" w:eastAsiaTheme="minorEastAsia" w:hAnsiTheme="minorEastAsia" w:cs="微软雅黑"/>
            <w:sz w:val="24"/>
            <w:szCs w:val="24"/>
          </w:rPr>
          <w:delText>但一个NAS可能被多个站点使用</w:delText>
        </w:r>
      </w:del>
      <w:r>
        <w:rPr>
          <w:rFonts w:asciiTheme="minorEastAsia" w:eastAsiaTheme="minorEastAsia" w:hAnsiTheme="minorEastAsia" w:cs="微软雅黑"/>
          <w:sz w:val="24"/>
          <w:szCs w:val="24"/>
        </w:rPr>
        <w:t>。</w:t>
      </w:r>
      <w:commentRangeStart w:id="86"/>
      <w:r w:rsidRPr="004E548D">
        <w:rPr>
          <w:rFonts w:asciiTheme="minorEastAsia" w:eastAsiaTheme="minorEastAsia" w:hAnsiTheme="minorEastAsia" w:cs="微软雅黑" w:hint="eastAsia"/>
          <w:sz w:val="24"/>
          <w:szCs w:val="24"/>
        </w:rPr>
        <w:t>其与</w:t>
      </w:r>
      <w:r w:rsidRPr="004E548D">
        <w:rPr>
          <w:rFonts w:asciiTheme="minorEastAsia" w:eastAsiaTheme="minorEastAsia" w:hAnsiTheme="minorEastAsia" w:cs="微软雅黑"/>
          <w:sz w:val="24"/>
          <w:szCs w:val="24"/>
        </w:rPr>
        <w:t>物理机关系如下：</w:t>
      </w:r>
      <w:commentRangeEnd w:id="86"/>
      <w:r w:rsidR="005275E0">
        <w:rPr>
          <w:rStyle w:val="af0"/>
        </w:rPr>
        <w:commentReference w:id="86"/>
      </w:r>
    </w:p>
    <w:p w:rsidR="00AF003E" w:rsidRDefault="00075954" w:rsidP="00AF003E">
      <w:pPr>
        <w:widowControl/>
        <w:jc w:val="center"/>
        <w:rPr>
          <w:rFonts w:eastAsia="宋体"/>
          <w:b/>
          <w:kern w:val="0"/>
          <w:lang/>
        </w:rPr>
      </w:pPr>
      <w:del w:id="87" w:author="odaaneuva" w:date="2015-11-12T12:17:00Z">
        <w:r>
          <w:rPr>
            <w:noProof/>
          </w:rPr>
          <w:drawing>
            <wp:inline distT="0" distB="0" distL="0" distR="0">
              <wp:extent cx="5274310" cy="4076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76700"/>
                      </a:xfrm>
                      <a:prstGeom prst="rect">
                        <a:avLst/>
                      </a:prstGeom>
                    </pic:spPr>
                  </pic:pic>
                </a:graphicData>
              </a:graphic>
            </wp:inline>
          </w:drawing>
        </w:r>
      </w:del>
    </w:p>
    <w:p w:rsidR="00AF003E" w:rsidRDefault="00AF003E" w:rsidP="00AF003E">
      <w:pPr>
        <w:spacing w:line="420" w:lineRule="auto"/>
        <w:ind w:firstLine="420"/>
        <w:rPr>
          <w:rFonts w:asciiTheme="minorEastAsia" w:eastAsiaTheme="minorEastAsia" w:hAnsiTheme="minorEastAsia" w:cs="微软雅黑"/>
          <w:sz w:val="24"/>
          <w:szCs w:val="24"/>
        </w:rPr>
      </w:pPr>
      <w:r w:rsidRPr="00E5764C">
        <w:rPr>
          <w:rFonts w:asciiTheme="minorEastAsia" w:eastAsiaTheme="minorEastAsia" w:hAnsiTheme="minorEastAsia" w:cs="微软雅黑" w:hint="eastAsia"/>
          <w:sz w:val="24"/>
          <w:szCs w:val="24"/>
        </w:rPr>
        <w:t>NAS</w:t>
      </w:r>
      <w:r w:rsidRPr="00E5764C">
        <w:rPr>
          <w:rFonts w:asciiTheme="minorEastAsia" w:eastAsiaTheme="minorEastAsia" w:hAnsiTheme="minorEastAsia" w:cs="微软雅黑"/>
          <w:sz w:val="24"/>
          <w:szCs w:val="24"/>
        </w:rPr>
        <w:t>共享</w:t>
      </w:r>
      <w:r w:rsidRPr="00E5764C">
        <w:rPr>
          <w:rFonts w:asciiTheme="minorEastAsia" w:eastAsiaTheme="minorEastAsia" w:hAnsiTheme="minorEastAsia" w:cs="微软雅黑" w:hint="eastAsia"/>
          <w:sz w:val="24"/>
          <w:szCs w:val="24"/>
        </w:rPr>
        <w:t>存储</w:t>
      </w:r>
      <w:r w:rsidRPr="00E5764C">
        <w:rPr>
          <w:rFonts w:asciiTheme="minorEastAsia" w:eastAsiaTheme="minorEastAsia" w:hAnsiTheme="minorEastAsia" w:cs="微软雅黑"/>
          <w:sz w:val="24"/>
          <w:szCs w:val="24"/>
        </w:rPr>
        <w:t>操作界面原型如下：</w:t>
      </w:r>
    </w:p>
    <w:p w:rsidR="00AF003E" w:rsidRPr="00E5764C" w:rsidRDefault="00AF003E" w:rsidP="00AF003E">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785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85110"/>
                    </a:xfrm>
                    <a:prstGeom prst="rect">
                      <a:avLst/>
                    </a:prstGeom>
                  </pic:spPr>
                </pic:pic>
              </a:graphicData>
            </a:graphic>
          </wp:inline>
        </w:drawing>
      </w:r>
    </w:p>
    <w:p w:rsidR="00AF003E" w:rsidRPr="004E548D" w:rsidRDefault="00AF003E" w:rsidP="00AF003E">
      <w:pPr>
        <w:pStyle w:val="ab"/>
        <w:widowControl/>
        <w:numPr>
          <w:ilvl w:val="0"/>
          <w:numId w:val="32"/>
        </w:numPr>
        <w:spacing w:line="360" w:lineRule="auto"/>
        <w:ind w:firstLineChars="0"/>
        <w:jc w:val="left"/>
        <w:rPr>
          <w:rFonts w:asciiTheme="minorEastAsia" w:eastAsiaTheme="minorEastAsia" w:hAnsiTheme="minorEastAsia"/>
          <w:b/>
          <w:kern w:val="0"/>
          <w:sz w:val="24"/>
          <w:szCs w:val="24"/>
          <w:lang/>
        </w:rPr>
      </w:pPr>
      <w:r w:rsidRPr="004E548D">
        <w:rPr>
          <w:rFonts w:asciiTheme="minorEastAsia" w:eastAsiaTheme="minorEastAsia" w:hAnsiTheme="minorEastAsia" w:hint="eastAsia"/>
          <w:b/>
          <w:kern w:val="0"/>
          <w:sz w:val="24"/>
          <w:szCs w:val="24"/>
          <w:lang/>
        </w:rPr>
        <w:lastRenderedPageBreak/>
        <w:t>NAS</w:t>
      </w:r>
      <w:r>
        <w:rPr>
          <w:rFonts w:asciiTheme="minorEastAsia" w:eastAsiaTheme="minorEastAsia" w:hAnsiTheme="minorEastAsia" w:hint="eastAsia"/>
          <w:b/>
          <w:kern w:val="0"/>
          <w:sz w:val="24"/>
          <w:szCs w:val="24"/>
          <w:lang/>
        </w:rPr>
        <w:t>共享存储登记</w:t>
      </w:r>
    </w:p>
    <w:p w:rsidR="00AF003E" w:rsidRDefault="00AF003E" w:rsidP="00AF003E">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对</w:t>
      </w:r>
      <w:r>
        <w:rPr>
          <w:rFonts w:asciiTheme="minorEastAsia" w:eastAsiaTheme="minorEastAsia" w:hAnsiTheme="minorEastAsia" w:cs="微软雅黑"/>
          <w:sz w:val="24"/>
          <w:szCs w:val="24"/>
        </w:rPr>
        <w:t>新增</w:t>
      </w:r>
      <w:r>
        <w:rPr>
          <w:rFonts w:asciiTheme="minorEastAsia" w:eastAsiaTheme="minorEastAsia" w:hAnsiTheme="minorEastAsia" w:cs="微软雅黑" w:hint="eastAsia"/>
          <w:sz w:val="24"/>
          <w:szCs w:val="24"/>
        </w:rPr>
        <w:t>的</w:t>
      </w:r>
      <w:r w:rsidRPr="004E548D">
        <w:rPr>
          <w:rFonts w:asciiTheme="minorEastAsia" w:eastAsiaTheme="minorEastAsia" w:hAnsiTheme="minorEastAsia" w:cs="微软雅黑"/>
          <w:sz w:val="24"/>
          <w:szCs w:val="24"/>
        </w:rPr>
        <w:t>NAS共享</w:t>
      </w:r>
      <w:r>
        <w:rPr>
          <w:rFonts w:asciiTheme="minorEastAsia" w:eastAsiaTheme="minorEastAsia" w:hAnsiTheme="minorEastAsia" w:cs="微软雅黑"/>
          <w:sz w:val="24"/>
          <w:szCs w:val="24"/>
        </w:rPr>
        <w:t>存储系统</w:t>
      </w:r>
      <w:r w:rsidRPr="004E548D">
        <w:rPr>
          <w:rFonts w:asciiTheme="minorEastAsia" w:eastAsiaTheme="minorEastAsia" w:hAnsiTheme="minorEastAsia" w:cs="微软雅黑"/>
          <w:sz w:val="24"/>
          <w:szCs w:val="24"/>
        </w:rPr>
        <w:t>进行登记，内容</w:t>
      </w:r>
      <w:r w:rsidRPr="004E548D">
        <w:rPr>
          <w:rFonts w:asciiTheme="minorEastAsia" w:eastAsiaTheme="minorEastAsia" w:hAnsiTheme="minorEastAsia" w:cs="微软雅黑" w:hint="eastAsia"/>
          <w:sz w:val="24"/>
          <w:szCs w:val="24"/>
        </w:rPr>
        <w:t>包括NAS 服务端IP</w:t>
      </w:r>
      <w:r>
        <w:rPr>
          <w:rFonts w:asciiTheme="minorEastAsia" w:eastAsiaTheme="minorEastAsia" w:hAnsiTheme="minorEastAsia" w:cs="微软雅黑" w:hint="eastAsia"/>
          <w:sz w:val="24"/>
          <w:szCs w:val="24"/>
        </w:rPr>
        <w:t>、共享目录、</w:t>
      </w:r>
      <w:r>
        <w:rPr>
          <w:rFonts w:asciiTheme="minorEastAsia" w:eastAsiaTheme="minorEastAsia" w:hAnsiTheme="minorEastAsia" w:cs="微软雅黑"/>
          <w:sz w:val="24"/>
          <w:szCs w:val="24"/>
        </w:rPr>
        <w:t>大小</w:t>
      </w:r>
      <w:r w:rsidRPr="004E548D">
        <w:rPr>
          <w:rFonts w:asciiTheme="minorEastAsia" w:eastAsiaTheme="minorEastAsia" w:hAnsiTheme="minorEastAsia" w:cs="微软雅黑" w:hint="eastAsia"/>
          <w:sz w:val="24"/>
          <w:szCs w:val="24"/>
        </w:rPr>
        <w:t>。</w:t>
      </w:r>
      <w:r>
        <w:rPr>
          <w:rFonts w:asciiTheme="minorEastAsia" w:eastAsiaTheme="minorEastAsia" w:hAnsiTheme="minorEastAsia" w:cs="微软雅黑" w:hint="eastAsia"/>
          <w:sz w:val="24"/>
          <w:szCs w:val="24"/>
        </w:rPr>
        <w:t>入库时</w:t>
      </w:r>
      <w:r>
        <w:rPr>
          <w:rFonts w:asciiTheme="minorEastAsia" w:eastAsiaTheme="minorEastAsia" w:hAnsiTheme="minorEastAsia" w:cs="微软雅黑"/>
          <w:sz w:val="24"/>
          <w:szCs w:val="24"/>
        </w:rPr>
        <w:t>需要</w:t>
      </w:r>
      <w:r>
        <w:rPr>
          <w:rFonts w:asciiTheme="minorEastAsia" w:eastAsiaTheme="minorEastAsia" w:hAnsiTheme="minorEastAsia" w:cs="微软雅黑" w:hint="eastAsia"/>
          <w:sz w:val="24"/>
          <w:szCs w:val="24"/>
        </w:rPr>
        <w:t>做</w:t>
      </w:r>
      <w:r>
        <w:rPr>
          <w:rFonts w:asciiTheme="minorEastAsia" w:eastAsiaTheme="minorEastAsia" w:hAnsiTheme="minorEastAsia" w:cs="微软雅黑"/>
          <w:sz w:val="24"/>
          <w:szCs w:val="24"/>
        </w:rPr>
        <w:t>可用性验证。</w:t>
      </w:r>
      <w:r>
        <w:rPr>
          <w:rFonts w:asciiTheme="minorEastAsia" w:eastAsiaTheme="minorEastAsia" w:hAnsiTheme="minorEastAsia" w:cs="微软雅黑" w:hint="eastAsia"/>
          <w:sz w:val="24"/>
          <w:szCs w:val="24"/>
        </w:rPr>
        <w:t>可执行</w:t>
      </w:r>
      <w:r>
        <w:rPr>
          <w:rFonts w:asciiTheme="minorEastAsia" w:eastAsiaTheme="minorEastAsia" w:hAnsiTheme="minorEastAsia" w:cs="微软雅黑"/>
          <w:sz w:val="24"/>
          <w:szCs w:val="24"/>
        </w:rPr>
        <w:t>增删查</w:t>
      </w:r>
      <w:r>
        <w:rPr>
          <w:rFonts w:asciiTheme="minorEastAsia" w:eastAsiaTheme="minorEastAsia" w:hAnsiTheme="minorEastAsia" w:cs="微软雅黑" w:hint="eastAsia"/>
          <w:sz w:val="24"/>
          <w:szCs w:val="24"/>
        </w:rPr>
        <w:t>操作</w:t>
      </w:r>
      <w:r>
        <w:rPr>
          <w:rFonts w:asciiTheme="minorEastAsia" w:eastAsiaTheme="minorEastAsia" w:hAnsiTheme="minorEastAsia" w:cs="微软雅黑"/>
          <w:sz w:val="24"/>
          <w:szCs w:val="24"/>
        </w:rPr>
        <w:t>。</w:t>
      </w:r>
    </w:p>
    <w:p w:rsidR="00AF003E" w:rsidRPr="004E548D" w:rsidRDefault="00AF003E" w:rsidP="00AF003E">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0988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98800"/>
                    </a:xfrm>
                    <a:prstGeom prst="rect">
                      <a:avLst/>
                    </a:prstGeom>
                  </pic:spPr>
                </pic:pic>
              </a:graphicData>
            </a:graphic>
          </wp:inline>
        </w:drawing>
      </w:r>
    </w:p>
    <w:p w:rsidR="00AF003E" w:rsidRPr="004E548D" w:rsidRDefault="00AF003E" w:rsidP="00AF003E">
      <w:pPr>
        <w:pStyle w:val="ab"/>
        <w:widowControl/>
        <w:numPr>
          <w:ilvl w:val="0"/>
          <w:numId w:val="32"/>
        </w:numPr>
        <w:spacing w:line="360" w:lineRule="auto"/>
        <w:ind w:firstLineChars="0"/>
        <w:jc w:val="left"/>
        <w:rPr>
          <w:rFonts w:asciiTheme="minorEastAsia" w:eastAsiaTheme="minorEastAsia" w:hAnsiTheme="minorEastAsia"/>
          <w:b/>
          <w:kern w:val="0"/>
          <w:sz w:val="24"/>
          <w:szCs w:val="24"/>
          <w:lang/>
        </w:rPr>
      </w:pPr>
      <w:r w:rsidRPr="004E548D">
        <w:rPr>
          <w:rFonts w:asciiTheme="minorEastAsia" w:eastAsiaTheme="minorEastAsia" w:hAnsiTheme="minorEastAsia" w:hint="eastAsia"/>
          <w:b/>
          <w:kern w:val="0"/>
          <w:sz w:val="24"/>
          <w:szCs w:val="24"/>
          <w:lang/>
        </w:rPr>
        <w:t>NAS共享存储资源展示</w:t>
      </w:r>
    </w:p>
    <w:p w:rsidR="00AF003E" w:rsidRPr="00AF003E" w:rsidRDefault="00AF003E" w:rsidP="00AF003E">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可以查看目前挂载NAS</w:t>
      </w:r>
      <w:r>
        <w:rPr>
          <w:rFonts w:asciiTheme="minorEastAsia" w:eastAsiaTheme="minorEastAsia" w:hAnsiTheme="minorEastAsia" w:cs="微软雅黑" w:hint="eastAsia"/>
          <w:sz w:val="24"/>
          <w:szCs w:val="24"/>
        </w:rPr>
        <w:t>总</w:t>
      </w:r>
      <w:r>
        <w:rPr>
          <w:rFonts w:asciiTheme="minorEastAsia" w:eastAsiaTheme="minorEastAsia" w:hAnsiTheme="minorEastAsia" w:cs="微软雅黑"/>
          <w:sz w:val="24"/>
          <w:szCs w:val="24"/>
        </w:rPr>
        <w:t>容量、已使用量、</w:t>
      </w:r>
      <w:r>
        <w:rPr>
          <w:rFonts w:asciiTheme="minorEastAsia" w:eastAsiaTheme="minorEastAsia" w:hAnsiTheme="minorEastAsia" w:cs="微软雅黑" w:hint="eastAsia"/>
          <w:sz w:val="24"/>
          <w:szCs w:val="24"/>
        </w:rPr>
        <w:t>使用率</w:t>
      </w:r>
      <w:r w:rsidRPr="004E548D">
        <w:rPr>
          <w:rFonts w:asciiTheme="minorEastAsia" w:eastAsiaTheme="minorEastAsia" w:hAnsiTheme="minorEastAsia" w:cs="微软雅黑" w:hint="eastAsia"/>
          <w:sz w:val="24"/>
          <w:szCs w:val="24"/>
        </w:rPr>
        <w:t>。</w:t>
      </w:r>
      <w:r>
        <w:rPr>
          <w:rFonts w:asciiTheme="minorEastAsia" w:eastAsiaTheme="minorEastAsia" w:hAnsiTheme="minorEastAsia" w:cs="微软雅黑" w:hint="eastAsia"/>
          <w:sz w:val="24"/>
          <w:szCs w:val="24"/>
        </w:rPr>
        <w:t>（监控项</w:t>
      </w:r>
      <w:r>
        <w:rPr>
          <w:rFonts w:asciiTheme="minorEastAsia" w:eastAsiaTheme="minorEastAsia" w:hAnsiTheme="minorEastAsia" w:cs="微软雅黑"/>
          <w:sz w:val="24"/>
          <w:szCs w:val="24"/>
        </w:rPr>
        <w:t>，例如超过</w:t>
      </w:r>
      <w:r>
        <w:rPr>
          <w:rFonts w:asciiTheme="minorEastAsia" w:eastAsiaTheme="minorEastAsia" w:hAnsiTheme="minorEastAsia" w:cs="微软雅黑" w:hint="eastAsia"/>
          <w:sz w:val="24"/>
          <w:szCs w:val="24"/>
        </w:rPr>
        <w:t>80</w:t>
      </w:r>
      <w:r>
        <w:rPr>
          <w:rFonts w:asciiTheme="minorEastAsia" w:eastAsiaTheme="minorEastAsia" w:hAnsiTheme="minorEastAsia" w:cs="微软雅黑"/>
          <w:sz w:val="24"/>
          <w:szCs w:val="24"/>
        </w:rPr>
        <w:t>%报警，修改大小</w:t>
      </w:r>
      <w:r>
        <w:rPr>
          <w:rFonts w:asciiTheme="minorEastAsia" w:eastAsiaTheme="minorEastAsia" w:hAnsiTheme="minorEastAsia" w:cs="微软雅黑" w:hint="eastAsia"/>
          <w:sz w:val="24"/>
          <w:szCs w:val="24"/>
        </w:rPr>
        <w:t>）。</w:t>
      </w:r>
    </w:p>
    <w:p w:rsidR="007103F9" w:rsidRDefault="007103F9" w:rsidP="00505E73">
      <w:pPr>
        <w:pStyle w:val="ab"/>
        <w:keepNext/>
        <w:keepLines/>
        <w:widowControl/>
        <w:numPr>
          <w:ilvl w:val="0"/>
          <w:numId w:val="24"/>
        </w:numPr>
        <w:spacing w:before="240" w:after="64" w:line="319" w:lineRule="auto"/>
        <w:ind w:firstLineChars="0"/>
        <w:jc w:val="left"/>
        <w:outlineLvl w:val="2"/>
        <w:rPr>
          <w:rFonts w:ascii="Calibri Light" w:eastAsia="宋体" w:hAnsi="Calibri Light"/>
          <w:b/>
          <w:bCs/>
          <w:kern w:val="0"/>
          <w:sz w:val="28"/>
          <w:szCs w:val="28"/>
        </w:rPr>
      </w:pPr>
      <w:bookmarkStart w:id="88" w:name="_Toc432757534"/>
      <w:r w:rsidRPr="00505E73">
        <w:rPr>
          <w:rFonts w:ascii="Calibri Light" w:eastAsia="宋体" w:hAnsi="Calibri Light" w:hint="eastAsia"/>
          <w:b/>
          <w:bCs/>
          <w:kern w:val="0"/>
          <w:sz w:val="28"/>
          <w:szCs w:val="28"/>
        </w:rPr>
        <w:t>软件介质资源管理</w:t>
      </w:r>
      <w:bookmarkEnd w:id="88"/>
    </w:p>
    <w:p w:rsidR="000C2630" w:rsidRDefault="00517622" w:rsidP="00FF3F2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软件介质</w:t>
      </w:r>
      <w:r>
        <w:rPr>
          <w:rFonts w:asciiTheme="minorEastAsia" w:eastAsiaTheme="minorEastAsia" w:hAnsiTheme="minorEastAsia" w:cs="微软雅黑"/>
          <w:sz w:val="24"/>
          <w:szCs w:val="24"/>
        </w:rPr>
        <w:t>包括</w:t>
      </w:r>
      <w:r w:rsidR="00CF0832">
        <w:rPr>
          <w:rFonts w:asciiTheme="minorEastAsia" w:eastAsiaTheme="minorEastAsia" w:hAnsiTheme="minorEastAsia" w:cs="微软雅黑"/>
          <w:sz w:val="24"/>
          <w:szCs w:val="24"/>
        </w:rPr>
        <w:t>服务</w:t>
      </w:r>
      <w:r w:rsidR="00CF0832">
        <w:rPr>
          <w:rFonts w:asciiTheme="minorEastAsia" w:eastAsiaTheme="minorEastAsia" w:hAnsiTheme="minorEastAsia" w:cs="微软雅黑" w:hint="eastAsia"/>
          <w:sz w:val="24"/>
          <w:szCs w:val="24"/>
        </w:rPr>
        <w:t>软件</w:t>
      </w:r>
      <w:r w:rsidR="00CF0832">
        <w:rPr>
          <w:rFonts w:asciiTheme="minorEastAsia" w:eastAsiaTheme="minorEastAsia" w:hAnsiTheme="minorEastAsia" w:cs="微软雅黑"/>
          <w:sz w:val="24"/>
          <w:szCs w:val="24"/>
        </w:rPr>
        <w:t>介质</w:t>
      </w:r>
      <w:r w:rsidR="0007788B">
        <w:rPr>
          <w:rFonts w:asciiTheme="minorEastAsia" w:eastAsiaTheme="minorEastAsia" w:hAnsiTheme="minorEastAsia" w:cs="微软雅黑" w:hint="eastAsia"/>
          <w:sz w:val="24"/>
          <w:szCs w:val="24"/>
        </w:rPr>
        <w:t>和</w:t>
      </w:r>
      <w:r w:rsidR="00CF0832">
        <w:rPr>
          <w:rFonts w:asciiTheme="minorEastAsia" w:eastAsiaTheme="minorEastAsia" w:hAnsiTheme="minorEastAsia" w:cs="微软雅黑"/>
          <w:sz w:val="24"/>
          <w:szCs w:val="24"/>
        </w:rPr>
        <w:t>组</w:t>
      </w:r>
      <w:r w:rsidR="00CF0832">
        <w:rPr>
          <w:rFonts w:asciiTheme="minorEastAsia" w:eastAsiaTheme="minorEastAsia" w:hAnsiTheme="minorEastAsia" w:cs="微软雅黑" w:hint="eastAsia"/>
          <w:sz w:val="24"/>
          <w:szCs w:val="24"/>
        </w:rPr>
        <w:t>件</w:t>
      </w:r>
      <w:r w:rsidR="00CF0832">
        <w:rPr>
          <w:rFonts w:asciiTheme="minorEastAsia" w:eastAsiaTheme="minorEastAsia" w:hAnsiTheme="minorEastAsia" w:cs="微软雅黑"/>
          <w:sz w:val="24"/>
          <w:szCs w:val="24"/>
        </w:rPr>
        <w:t>软件介质。服务</w:t>
      </w:r>
      <w:r w:rsidR="00CF0832">
        <w:rPr>
          <w:rFonts w:asciiTheme="minorEastAsia" w:eastAsiaTheme="minorEastAsia" w:hAnsiTheme="minorEastAsia" w:cs="微软雅黑" w:hint="eastAsia"/>
          <w:sz w:val="24"/>
          <w:szCs w:val="24"/>
        </w:rPr>
        <w:t>软件</w:t>
      </w:r>
      <w:r w:rsidR="00CF0832">
        <w:rPr>
          <w:rFonts w:asciiTheme="minorEastAsia" w:eastAsiaTheme="minorEastAsia" w:hAnsiTheme="minorEastAsia" w:cs="微软雅黑"/>
          <w:sz w:val="24"/>
          <w:szCs w:val="24"/>
        </w:rPr>
        <w:t>介质指的是在DBaaS中UPproxy</w:t>
      </w:r>
      <w:r w:rsidR="00CF0832">
        <w:rPr>
          <w:rFonts w:asciiTheme="minorEastAsia" w:eastAsiaTheme="minorEastAsia" w:hAnsiTheme="minorEastAsia" w:cs="微软雅黑" w:hint="eastAsia"/>
          <w:sz w:val="24"/>
          <w:szCs w:val="24"/>
        </w:rPr>
        <w:t>和</w:t>
      </w:r>
      <w:r w:rsidR="00CF0832">
        <w:rPr>
          <w:rFonts w:asciiTheme="minorEastAsia" w:eastAsiaTheme="minorEastAsia" w:hAnsiTheme="minorEastAsia" w:cs="微软雅黑"/>
          <w:sz w:val="24"/>
          <w:szCs w:val="24"/>
        </w:rPr>
        <w:t>Upsql</w:t>
      </w:r>
      <w:r w:rsidR="00CF0832">
        <w:rPr>
          <w:rFonts w:asciiTheme="minorEastAsia" w:eastAsiaTheme="minorEastAsia" w:hAnsiTheme="minorEastAsia" w:cs="微软雅黑" w:hint="eastAsia"/>
          <w:sz w:val="24"/>
          <w:szCs w:val="24"/>
        </w:rPr>
        <w:t>的</w:t>
      </w:r>
      <w:r w:rsidR="00CF0832">
        <w:rPr>
          <w:rFonts w:asciiTheme="minorEastAsia" w:eastAsiaTheme="minorEastAsia" w:hAnsiTheme="minorEastAsia" w:cs="微软雅黑"/>
          <w:sz w:val="24"/>
          <w:szCs w:val="24"/>
        </w:rPr>
        <w:t>docker镜像</w:t>
      </w:r>
      <w:r w:rsidR="00CF0832">
        <w:rPr>
          <w:rFonts w:asciiTheme="minorEastAsia" w:eastAsiaTheme="minorEastAsia" w:hAnsiTheme="minorEastAsia" w:cs="微软雅黑" w:hint="eastAsia"/>
          <w:sz w:val="24"/>
          <w:szCs w:val="24"/>
        </w:rPr>
        <w:t>；</w:t>
      </w:r>
      <w:r w:rsidR="00CF0832">
        <w:rPr>
          <w:rFonts w:asciiTheme="minorEastAsia" w:eastAsiaTheme="minorEastAsia" w:hAnsiTheme="minorEastAsia" w:cs="微软雅黑"/>
          <w:sz w:val="24"/>
          <w:szCs w:val="24"/>
        </w:rPr>
        <w:t>组</w:t>
      </w:r>
      <w:r w:rsidR="00BE25FA">
        <w:rPr>
          <w:rFonts w:asciiTheme="minorEastAsia" w:eastAsiaTheme="minorEastAsia" w:hAnsiTheme="minorEastAsia" w:cs="微软雅黑" w:hint="eastAsia"/>
          <w:sz w:val="24"/>
          <w:szCs w:val="24"/>
        </w:rPr>
        <w:t>件</w:t>
      </w:r>
      <w:r w:rsidR="00CF0832">
        <w:rPr>
          <w:rFonts w:asciiTheme="minorEastAsia" w:eastAsiaTheme="minorEastAsia" w:hAnsiTheme="minorEastAsia" w:cs="微软雅黑"/>
          <w:sz w:val="24"/>
          <w:szCs w:val="24"/>
        </w:rPr>
        <w:t>软件介质指的是物理机入库初始化</w:t>
      </w:r>
      <w:r w:rsidR="0007788B">
        <w:rPr>
          <w:rFonts w:asciiTheme="minorEastAsia" w:eastAsiaTheme="minorEastAsia" w:hAnsiTheme="minorEastAsia" w:cs="微软雅黑" w:hint="eastAsia"/>
          <w:sz w:val="24"/>
          <w:szCs w:val="24"/>
        </w:rPr>
        <w:t>时</w:t>
      </w:r>
      <w:r w:rsidR="00CF0832">
        <w:rPr>
          <w:rFonts w:asciiTheme="minorEastAsia" w:eastAsiaTheme="minorEastAsia" w:hAnsiTheme="minorEastAsia" w:cs="微软雅黑"/>
          <w:sz w:val="24"/>
          <w:szCs w:val="24"/>
        </w:rPr>
        <w:t>，需要在物理机上安装的基础管理软件</w:t>
      </w:r>
      <w:r w:rsidR="00D12E38">
        <w:rPr>
          <w:rFonts w:asciiTheme="minorEastAsia" w:eastAsiaTheme="minorEastAsia" w:hAnsiTheme="minorEastAsia" w:cs="微软雅黑" w:hint="eastAsia"/>
          <w:sz w:val="24"/>
          <w:szCs w:val="24"/>
        </w:rPr>
        <w:t>，物理机</w:t>
      </w:r>
      <w:r w:rsidR="00D12E38">
        <w:rPr>
          <w:rFonts w:asciiTheme="minorEastAsia" w:eastAsiaTheme="minorEastAsia" w:hAnsiTheme="minorEastAsia" w:cs="微软雅黑"/>
          <w:sz w:val="24"/>
          <w:szCs w:val="24"/>
        </w:rPr>
        <w:t>入库时，需要选择组件软件版本。</w:t>
      </w:r>
    </w:p>
    <w:p w:rsidR="007E77F9" w:rsidRDefault="00D12E38" w:rsidP="00FF3F2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软件</w:t>
      </w:r>
      <w:r>
        <w:rPr>
          <w:rFonts w:asciiTheme="minorEastAsia" w:eastAsiaTheme="minorEastAsia" w:hAnsiTheme="minorEastAsia" w:cs="微软雅黑"/>
          <w:sz w:val="24"/>
          <w:szCs w:val="24"/>
        </w:rPr>
        <w:t>介质资源管理</w:t>
      </w:r>
      <w:r>
        <w:rPr>
          <w:rFonts w:asciiTheme="minorEastAsia" w:eastAsiaTheme="minorEastAsia" w:hAnsiTheme="minorEastAsia" w:cs="微软雅黑" w:hint="eastAsia"/>
          <w:sz w:val="24"/>
          <w:szCs w:val="24"/>
        </w:rPr>
        <w:t>操作</w:t>
      </w:r>
      <w:r w:rsidR="00E55E65">
        <w:rPr>
          <w:rFonts w:asciiTheme="minorEastAsia" w:eastAsiaTheme="minorEastAsia" w:hAnsiTheme="minorEastAsia" w:cs="微软雅黑" w:hint="eastAsia"/>
          <w:sz w:val="24"/>
          <w:szCs w:val="24"/>
        </w:rPr>
        <w:t>界面原型</w:t>
      </w:r>
      <w:r>
        <w:rPr>
          <w:rFonts w:asciiTheme="minorEastAsia" w:eastAsiaTheme="minorEastAsia" w:hAnsiTheme="minorEastAsia" w:cs="微软雅黑"/>
          <w:sz w:val="24"/>
          <w:szCs w:val="24"/>
        </w:rPr>
        <w:t>如下：</w:t>
      </w:r>
    </w:p>
    <w:p w:rsidR="00D12E38" w:rsidRPr="00D12E38" w:rsidRDefault="00D12E38" w:rsidP="00D12E38">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8295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29560"/>
                    </a:xfrm>
                    <a:prstGeom prst="rect">
                      <a:avLst/>
                    </a:prstGeom>
                  </pic:spPr>
                </pic:pic>
              </a:graphicData>
            </a:graphic>
          </wp:inline>
        </w:drawing>
      </w:r>
    </w:p>
    <w:p w:rsidR="007103F9" w:rsidRPr="004E548D" w:rsidRDefault="007103F9" w:rsidP="004E548D">
      <w:pPr>
        <w:pStyle w:val="ab"/>
        <w:widowControl/>
        <w:numPr>
          <w:ilvl w:val="0"/>
          <w:numId w:val="32"/>
        </w:numPr>
        <w:spacing w:line="360" w:lineRule="auto"/>
        <w:ind w:firstLineChars="0"/>
        <w:jc w:val="left"/>
        <w:rPr>
          <w:rFonts w:asciiTheme="minorEastAsia" w:eastAsiaTheme="minorEastAsia" w:hAnsiTheme="minorEastAsia"/>
          <w:b/>
          <w:kern w:val="0"/>
          <w:sz w:val="24"/>
          <w:szCs w:val="24"/>
          <w:lang/>
        </w:rPr>
      </w:pPr>
      <w:r w:rsidRPr="004E548D">
        <w:rPr>
          <w:rFonts w:asciiTheme="minorEastAsia" w:eastAsiaTheme="minorEastAsia" w:hAnsiTheme="minorEastAsia" w:hint="eastAsia"/>
          <w:b/>
          <w:kern w:val="0"/>
          <w:sz w:val="24"/>
          <w:szCs w:val="24"/>
          <w:lang/>
        </w:rPr>
        <w:t>软件版本入库</w:t>
      </w:r>
    </w:p>
    <w:p w:rsidR="007103F9"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可实现各类软件多版本的入库集中管理，</w:t>
      </w:r>
      <w:r w:rsidR="00CF03D5" w:rsidRPr="004E548D">
        <w:rPr>
          <w:rFonts w:asciiTheme="minorEastAsia" w:eastAsiaTheme="minorEastAsia" w:hAnsiTheme="minorEastAsia" w:cs="微软雅黑" w:hint="eastAsia"/>
          <w:sz w:val="24"/>
          <w:szCs w:val="24"/>
        </w:rPr>
        <w:t>基础</w:t>
      </w:r>
      <w:r w:rsidR="00CF03D5" w:rsidRPr="004E548D">
        <w:rPr>
          <w:rFonts w:asciiTheme="minorEastAsia" w:eastAsiaTheme="minorEastAsia" w:hAnsiTheme="minorEastAsia" w:cs="微软雅黑"/>
          <w:sz w:val="24"/>
          <w:szCs w:val="24"/>
        </w:rPr>
        <w:t>软件入库时登记信息</w:t>
      </w:r>
      <w:r w:rsidR="00CF03D5" w:rsidRPr="004E548D">
        <w:rPr>
          <w:rFonts w:asciiTheme="minorEastAsia" w:eastAsiaTheme="minorEastAsia" w:hAnsiTheme="minorEastAsia" w:cs="微软雅黑" w:hint="eastAsia"/>
          <w:sz w:val="24"/>
          <w:szCs w:val="24"/>
        </w:rPr>
        <w:t>包括</w:t>
      </w:r>
      <w:r w:rsidR="00CF03D5" w:rsidRPr="004E548D">
        <w:rPr>
          <w:rFonts w:asciiTheme="minorEastAsia" w:eastAsiaTheme="minorEastAsia" w:hAnsiTheme="minorEastAsia" w:cs="微软雅黑"/>
          <w:sz w:val="24"/>
          <w:szCs w:val="24"/>
        </w:rPr>
        <w:t>：</w:t>
      </w:r>
      <w:r w:rsidR="00F467BF">
        <w:rPr>
          <w:rFonts w:asciiTheme="minorEastAsia" w:eastAsiaTheme="minorEastAsia" w:hAnsiTheme="minorEastAsia" w:cs="微软雅黑" w:hint="eastAsia"/>
          <w:sz w:val="24"/>
          <w:szCs w:val="24"/>
        </w:rPr>
        <w:t>软件</w:t>
      </w:r>
      <w:r w:rsidR="00F467BF">
        <w:rPr>
          <w:rFonts w:asciiTheme="minorEastAsia" w:eastAsiaTheme="minorEastAsia" w:hAnsiTheme="minorEastAsia" w:cs="微软雅黑"/>
          <w:sz w:val="24"/>
          <w:szCs w:val="24"/>
        </w:rPr>
        <w:t>名称</w:t>
      </w:r>
      <w:r w:rsidR="00B7732C" w:rsidRPr="004E548D">
        <w:rPr>
          <w:rFonts w:asciiTheme="minorEastAsia" w:eastAsiaTheme="minorEastAsia" w:hAnsiTheme="minorEastAsia" w:cs="微软雅黑"/>
          <w:sz w:val="24"/>
          <w:szCs w:val="24"/>
        </w:rPr>
        <w:t>、软件版本</w:t>
      </w:r>
      <w:r w:rsidR="00F467BF">
        <w:rPr>
          <w:rFonts w:asciiTheme="minorEastAsia" w:eastAsiaTheme="minorEastAsia" w:hAnsiTheme="minorEastAsia" w:cs="微软雅黑" w:hint="eastAsia"/>
          <w:sz w:val="24"/>
          <w:szCs w:val="24"/>
        </w:rPr>
        <w:t>。同时上传</w:t>
      </w:r>
      <w:r w:rsidR="00B7732C" w:rsidRPr="004E548D">
        <w:rPr>
          <w:rFonts w:asciiTheme="minorEastAsia" w:eastAsiaTheme="minorEastAsia" w:hAnsiTheme="minorEastAsia" w:cs="微软雅黑"/>
          <w:sz w:val="24"/>
          <w:szCs w:val="24"/>
        </w:rPr>
        <w:t>软件安装包</w:t>
      </w:r>
      <w:r w:rsidR="00FF3F2C">
        <w:rPr>
          <w:rFonts w:asciiTheme="minorEastAsia" w:eastAsiaTheme="minorEastAsia" w:hAnsiTheme="minorEastAsia" w:cs="微软雅黑" w:hint="eastAsia"/>
          <w:sz w:val="24"/>
          <w:szCs w:val="24"/>
        </w:rPr>
        <w:t>以及软件包</w:t>
      </w:r>
      <w:r w:rsidR="00FF3F2C">
        <w:rPr>
          <w:rFonts w:asciiTheme="minorEastAsia" w:eastAsiaTheme="minorEastAsia" w:hAnsiTheme="minorEastAsia" w:cs="微软雅黑"/>
          <w:sz w:val="24"/>
          <w:szCs w:val="24"/>
        </w:rPr>
        <w:t>的完整包校验文件（</w:t>
      </w:r>
      <w:r w:rsidR="00FF3F2C">
        <w:rPr>
          <w:rFonts w:asciiTheme="minorEastAsia" w:eastAsiaTheme="minorEastAsia" w:hAnsiTheme="minorEastAsia" w:cs="微软雅黑" w:hint="eastAsia"/>
          <w:sz w:val="24"/>
          <w:szCs w:val="24"/>
        </w:rPr>
        <w:t>MD</w:t>
      </w:r>
      <w:r w:rsidR="00FF3F2C">
        <w:rPr>
          <w:rFonts w:asciiTheme="minorEastAsia" w:eastAsiaTheme="minorEastAsia" w:hAnsiTheme="minorEastAsia" w:cs="微软雅黑"/>
          <w:sz w:val="24"/>
          <w:szCs w:val="24"/>
        </w:rPr>
        <w:t>5）</w:t>
      </w:r>
      <w:r w:rsidR="00FF3F2C">
        <w:rPr>
          <w:rFonts w:asciiTheme="minorEastAsia" w:eastAsiaTheme="minorEastAsia" w:hAnsiTheme="minorEastAsia" w:cs="微软雅黑" w:hint="eastAsia"/>
          <w:sz w:val="24"/>
          <w:szCs w:val="24"/>
        </w:rPr>
        <w:t>。</w:t>
      </w:r>
    </w:p>
    <w:p w:rsidR="005F221F" w:rsidRDefault="005F221F" w:rsidP="005F221F">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UPSQL</w:t>
      </w:r>
      <w:r>
        <w:rPr>
          <w:rFonts w:asciiTheme="minorEastAsia" w:eastAsiaTheme="minorEastAsia" w:hAnsiTheme="minorEastAsia" w:cs="微软雅黑" w:hint="eastAsia"/>
          <w:sz w:val="24"/>
          <w:szCs w:val="24"/>
        </w:rPr>
        <w:t>包含</w:t>
      </w:r>
      <w:r>
        <w:rPr>
          <w:rFonts w:asciiTheme="minorEastAsia" w:eastAsiaTheme="minorEastAsia" w:hAnsiTheme="minorEastAsia" w:cs="微软雅黑"/>
          <w:sz w:val="24"/>
          <w:szCs w:val="24"/>
        </w:rPr>
        <w:t>一个对应的实例参数表，</w:t>
      </w:r>
      <w:r>
        <w:rPr>
          <w:rFonts w:asciiTheme="minorEastAsia" w:eastAsiaTheme="minorEastAsia" w:hAnsiTheme="minorEastAsia" w:cs="微软雅黑" w:hint="eastAsia"/>
          <w:sz w:val="24"/>
          <w:szCs w:val="24"/>
        </w:rPr>
        <w:t>上传</w:t>
      </w:r>
      <w:r>
        <w:rPr>
          <w:rFonts w:asciiTheme="minorEastAsia" w:eastAsiaTheme="minorEastAsia" w:hAnsiTheme="minorEastAsia" w:cs="微软雅黑"/>
          <w:sz w:val="24"/>
          <w:szCs w:val="24"/>
        </w:rPr>
        <w:t>新版本UPSQL时，管理员</w:t>
      </w:r>
      <w:r>
        <w:rPr>
          <w:rFonts w:asciiTheme="minorEastAsia" w:eastAsiaTheme="minorEastAsia" w:hAnsiTheme="minorEastAsia" w:cs="微软雅黑" w:hint="eastAsia"/>
          <w:sz w:val="24"/>
          <w:szCs w:val="24"/>
        </w:rPr>
        <w:t>需要为新版本</w:t>
      </w:r>
      <w:r>
        <w:rPr>
          <w:rFonts w:asciiTheme="minorEastAsia" w:eastAsiaTheme="minorEastAsia" w:hAnsiTheme="minorEastAsia" w:cs="微软雅黑"/>
          <w:sz w:val="24"/>
          <w:szCs w:val="24"/>
        </w:rPr>
        <w:t>的UPSQL添加实例参数表，也可以对UPSQL的实例参数表进行</w:t>
      </w:r>
      <w:r>
        <w:rPr>
          <w:rFonts w:asciiTheme="minorEastAsia" w:eastAsiaTheme="minorEastAsia" w:hAnsiTheme="minorEastAsia" w:cs="微软雅黑" w:hint="eastAsia"/>
          <w:sz w:val="24"/>
          <w:szCs w:val="24"/>
        </w:rPr>
        <w:t>编辑</w:t>
      </w:r>
      <w:r>
        <w:rPr>
          <w:rFonts w:asciiTheme="minorEastAsia" w:eastAsiaTheme="minorEastAsia" w:hAnsiTheme="minorEastAsia" w:cs="微软雅黑"/>
          <w:sz w:val="24"/>
          <w:szCs w:val="24"/>
        </w:rPr>
        <w:t>维护。</w:t>
      </w:r>
      <w:r>
        <w:rPr>
          <w:rFonts w:asciiTheme="minorEastAsia" w:eastAsiaTheme="minorEastAsia" w:hAnsiTheme="minorEastAsia" w:cs="微软雅黑" w:hint="eastAsia"/>
          <w:sz w:val="24"/>
          <w:szCs w:val="24"/>
        </w:rPr>
        <w:t>UPSQL</w:t>
      </w:r>
      <w:r>
        <w:rPr>
          <w:rFonts w:asciiTheme="minorEastAsia" w:eastAsiaTheme="minorEastAsia" w:hAnsiTheme="minorEastAsia" w:cs="微软雅黑"/>
          <w:sz w:val="24"/>
          <w:szCs w:val="24"/>
        </w:rPr>
        <w:t>实例参数包括参数名、默认值、是否重启生效、说明。</w:t>
      </w:r>
      <w:r>
        <w:rPr>
          <w:rFonts w:asciiTheme="minorEastAsia" w:eastAsiaTheme="minorEastAsia" w:hAnsiTheme="minorEastAsia" w:cs="微软雅黑" w:hint="eastAsia"/>
          <w:sz w:val="24"/>
          <w:szCs w:val="24"/>
        </w:rPr>
        <w:t>其中</w:t>
      </w:r>
      <w:r>
        <w:rPr>
          <w:rFonts w:asciiTheme="minorEastAsia" w:eastAsiaTheme="minorEastAsia" w:hAnsiTheme="minorEastAsia" w:cs="微软雅黑"/>
          <w:sz w:val="24"/>
          <w:szCs w:val="24"/>
        </w:rPr>
        <w:t>说明用于描述参数的类型，含义以及</w:t>
      </w:r>
      <w:r>
        <w:rPr>
          <w:rFonts w:asciiTheme="minorEastAsia" w:eastAsiaTheme="minorEastAsia" w:hAnsiTheme="minorEastAsia" w:cs="微软雅黑" w:hint="eastAsia"/>
          <w:sz w:val="24"/>
          <w:szCs w:val="24"/>
        </w:rPr>
        <w:t>取值</w:t>
      </w:r>
      <w:r>
        <w:rPr>
          <w:rFonts w:asciiTheme="minorEastAsia" w:eastAsiaTheme="minorEastAsia" w:hAnsiTheme="minorEastAsia" w:cs="微软雅黑"/>
          <w:sz w:val="24"/>
          <w:szCs w:val="24"/>
        </w:rPr>
        <w:t>范围。界面</w:t>
      </w:r>
      <w:r>
        <w:rPr>
          <w:rFonts w:asciiTheme="minorEastAsia" w:eastAsiaTheme="minorEastAsia" w:hAnsiTheme="minorEastAsia" w:cs="微软雅黑" w:hint="eastAsia"/>
          <w:sz w:val="24"/>
          <w:szCs w:val="24"/>
        </w:rPr>
        <w:t>中</w:t>
      </w:r>
      <w:r>
        <w:rPr>
          <w:rFonts w:asciiTheme="minorEastAsia" w:eastAsiaTheme="minorEastAsia" w:hAnsiTheme="minorEastAsia" w:cs="微软雅黑"/>
          <w:sz w:val="24"/>
          <w:szCs w:val="24"/>
        </w:rPr>
        <w:t>不对</w:t>
      </w:r>
      <w:r>
        <w:rPr>
          <w:rFonts w:asciiTheme="minorEastAsia" w:eastAsiaTheme="minorEastAsia" w:hAnsiTheme="minorEastAsia" w:cs="微软雅黑" w:hint="eastAsia"/>
          <w:sz w:val="24"/>
          <w:szCs w:val="24"/>
        </w:rPr>
        <w:t>参数</w:t>
      </w:r>
      <w:r>
        <w:rPr>
          <w:rFonts w:asciiTheme="minorEastAsia" w:eastAsiaTheme="minorEastAsia" w:hAnsiTheme="minorEastAsia" w:cs="微软雅黑"/>
          <w:sz w:val="24"/>
          <w:szCs w:val="24"/>
        </w:rPr>
        <w:t>的正确性做验证。</w:t>
      </w:r>
    </w:p>
    <w:p w:rsidR="003829AD" w:rsidRDefault="003829AD" w:rsidP="003829AD">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9719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71925"/>
                    </a:xfrm>
                    <a:prstGeom prst="rect">
                      <a:avLst/>
                    </a:prstGeom>
                  </pic:spPr>
                </pic:pic>
              </a:graphicData>
            </a:graphic>
          </wp:inline>
        </w:drawing>
      </w:r>
    </w:p>
    <w:p w:rsidR="00E55E65" w:rsidRDefault="00E55E65" w:rsidP="003829AD">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16789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78940"/>
                    </a:xfrm>
                    <a:prstGeom prst="rect">
                      <a:avLst/>
                    </a:prstGeom>
                  </pic:spPr>
                </pic:pic>
              </a:graphicData>
            </a:graphic>
          </wp:inline>
        </w:drawing>
      </w:r>
    </w:p>
    <w:p w:rsidR="00900AF9" w:rsidRPr="005F221F" w:rsidRDefault="00900AF9" w:rsidP="003829AD">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介质</w:t>
      </w:r>
      <w:r>
        <w:rPr>
          <w:rFonts w:asciiTheme="minorEastAsia" w:eastAsiaTheme="minorEastAsia" w:hAnsiTheme="minorEastAsia" w:cs="微软雅黑"/>
          <w:sz w:val="24"/>
          <w:szCs w:val="24"/>
        </w:rPr>
        <w:t>导入操作界面原型</w:t>
      </w:r>
    </w:p>
    <w:p w:rsidR="007103F9" w:rsidRPr="004E548D" w:rsidRDefault="007103F9" w:rsidP="004E548D">
      <w:pPr>
        <w:pStyle w:val="ab"/>
        <w:widowControl/>
        <w:numPr>
          <w:ilvl w:val="0"/>
          <w:numId w:val="32"/>
        </w:numPr>
        <w:spacing w:line="360" w:lineRule="auto"/>
        <w:ind w:firstLineChars="0"/>
        <w:jc w:val="left"/>
        <w:rPr>
          <w:rFonts w:asciiTheme="minorEastAsia" w:eastAsiaTheme="minorEastAsia" w:hAnsiTheme="minorEastAsia"/>
          <w:b/>
          <w:kern w:val="0"/>
          <w:sz w:val="24"/>
          <w:szCs w:val="24"/>
          <w:lang/>
        </w:rPr>
      </w:pPr>
      <w:r w:rsidRPr="004E548D">
        <w:rPr>
          <w:rFonts w:asciiTheme="minorEastAsia" w:eastAsiaTheme="minorEastAsia" w:hAnsiTheme="minorEastAsia" w:hint="eastAsia"/>
          <w:b/>
          <w:kern w:val="0"/>
          <w:sz w:val="24"/>
          <w:szCs w:val="24"/>
          <w:lang/>
        </w:rPr>
        <w:t>软件版本使用关联统计分析</w:t>
      </w:r>
    </w:p>
    <w:p w:rsidR="00FF1220" w:rsidRDefault="00FF1220" w:rsidP="004E548D">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w:t>
      </w:r>
      <w:r>
        <w:rPr>
          <w:rFonts w:asciiTheme="minorEastAsia" w:eastAsiaTheme="minorEastAsia" w:hAnsiTheme="minorEastAsia" w:cs="微软雅黑" w:hint="eastAsia"/>
          <w:sz w:val="24"/>
          <w:szCs w:val="24"/>
        </w:rPr>
        <w:t>p</w:t>
      </w:r>
      <w:r>
        <w:rPr>
          <w:rFonts w:asciiTheme="minorEastAsia" w:eastAsiaTheme="minorEastAsia" w:hAnsiTheme="minorEastAsia" w:cs="微软雅黑"/>
          <w:sz w:val="24"/>
          <w:szCs w:val="24"/>
        </w:rPr>
        <w:t>proxy软件与upsql软件使用关联统计</w:t>
      </w:r>
      <w:r>
        <w:rPr>
          <w:rFonts w:asciiTheme="minorEastAsia" w:eastAsiaTheme="minorEastAsia" w:hAnsiTheme="minorEastAsia" w:cs="微软雅黑" w:hint="eastAsia"/>
          <w:sz w:val="24"/>
          <w:szCs w:val="24"/>
        </w:rPr>
        <w:t>信息</w:t>
      </w:r>
      <w:r>
        <w:rPr>
          <w:rFonts w:asciiTheme="minorEastAsia" w:eastAsiaTheme="minorEastAsia" w:hAnsiTheme="minorEastAsia" w:cs="微软雅黑"/>
          <w:sz w:val="24"/>
          <w:szCs w:val="24"/>
        </w:rPr>
        <w:t>包括</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租户、业务系统、</w:t>
      </w: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实例名、</w:t>
      </w:r>
      <w:r>
        <w:rPr>
          <w:rFonts w:asciiTheme="minorEastAsia" w:eastAsiaTheme="minorEastAsia" w:hAnsiTheme="minorEastAsia" w:cs="微软雅黑" w:hint="eastAsia"/>
          <w:sz w:val="24"/>
          <w:szCs w:val="24"/>
        </w:rPr>
        <w:t>使用</w:t>
      </w:r>
      <w:r>
        <w:rPr>
          <w:rFonts w:asciiTheme="minorEastAsia" w:eastAsiaTheme="minorEastAsia" w:hAnsiTheme="minorEastAsia" w:cs="微软雅黑"/>
          <w:sz w:val="24"/>
          <w:szCs w:val="24"/>
        </w:rPr>
        <w:t>时间。</w:t>
      </w:r>
    </w:p>
    <w:p w:rsidR="00FF1220" w:rsidRPr="00FF1220" w:rsidRDefault="00FF1220" w:rsidP="004E548D">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组件</w:t>
      </w:r>
      <w:r>
        <w:rPr>
          <w:rFonts w:asciiTheme="minorEastAsia" w:eastAsiaTheme="minorEastAsia" w:hAnsiTheme="minorEastAsia" w:cs="微软雅黑"/>
          <w:sz w:val="24"/>
          <w:szCs w:val="24"/>
        </w:rPr>
        <w:t>软件使用关联统计信息包括：物理</w:t>
      </w:r>
      <w:r>
        <w:rPr>
          <w:rFonts w:asciiTheme="minorEastAsia" w:eastAsiaTheme="minorEastAsia" w:hAnsiTheme="minorEastAsia" w:cs="微软雅黑" w:hint="eastAsia"/>
          <w:sz w:val="24"/>
          <w:szCs w:val="24"/>
        </w:rPr>
        <w:t>机</w:t>
      </w:r>
      <w:r>
        <w:rPr>
          <w:rFonts w:asciiTheme="minorEastAsia" w:eastAsiaTheme="minorEastAsia" w:hAnsiTheme="minorEastAsia" w:cs="微软雅黑"/>
          <w:sz w:val="24"/>
          <w:szCs w:val="24"/>
        </w:rPr>
        <w:t>名、物理机IP、使用时间。</w:t>
      </w:r>
    </w:p>
    <w:p w:rsidR="007103F9" w:rsidRPr="004E548D" w:rsidRDefault="007103F9" w:rsidP="004E548D">
      <w:pPr>
        <w:pStyle w:val="ab"/>
        <w:widowControl/>
        <w:numPr>
          <w:ilvl w:val="0"/>
          <w:numId w:val="32"/>
        </w:numPr>
        <w:spacing w:line="360" w:lineRule="auto"/>
        <w:ind w:firstLineChars="0"/>
        <w:jc w:val="left"/>
        <w:rPr>
          <w:rFonts w:asciiTheme="minorEastAsia" w:eastAsiaTheme="minorEastAsia" w:hAnsiTheme="minorEastAsia"/>
          <w:b/>
          <w:kern w:val="0"/>
          <w:sz w:val="24"/>
          <w:szCs w:val="24"/>
          <w:lang/>
        </w:rPr>
      </w:pPr>
      <w:r w:rsidRPr="004E548D">
        <w:rPr>
          <w:rFonts w:asciiTheme="minorEastAsia" w:eastAsiaTheme="minorEastAsia" w:hAnsiTheme="minorEastAsia" w:hint="eastAsia"/>
          <w:b/>
          <w:kern w:val="0"/>
          <w:sz w:val="24"/>
          <w:szCs w:val="24"/>
          <w:lang/>
        </w:rPr>
        <w:t>软件版本过期</w:t>
      </w:r>
      <w:r w:rsidR="00D12E38">
        <w:rPr>
          <w:rFonts w:asciiTheme="minorEastAsia" w:eastAsiaTheme="minorEastAsia" w:hAnsiTheme="minorEastAsia" w:hint="eastAsia"/>
          <w:b/>
          <w:kern w:val="0"/>
          <w:sz w:val="24"/>
          <w:szCs w:val="24"/>
          <w:lang/>
        </w:rPr>
        <w:t>与</w:t>
      </w:r>
      <w:r w:rsidR="00D12E38">
        <w:rPr>
          <w:rFonts w:asciiTheme="minorEastAsia" w:eastAsiaTheme="minorEastAsia" w:hAnsiTheme="minorEastAsia"/>
          <w:b/>
          <w:kern w:val="0"/>
          <w:sz w:val="24"/>
          <w:szCs w:val="24"/>
          <w:lang/>
        </w:rPr>
        <w:t>启用</w:t>
      </w:r>
    </w:p>
    <w:p w:rsidR="007103F9" w:rsidRPr="004E548D"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可对软件库中的各版本软件进行过期设置，设置过期的软件在数据实例部署无法引用。</w:t>
      </w:r>
      <w:r w:rsidR="00D12E38">
        <w:rPr>
          <w:rFonts w:asciiTheme="minorEastAsia" w:eastAsiaTheme="minorEastAsia" w:hAnsiTheme="minorEastAsia" w:cs="微软雅黑" w:hint="eastAsia"/>
          <w:sz w:val="24"/>
          <w:szCs w:val="24"/>
        </w:rPr>
        <w:t>同时</w:t>
      </w:r>
      <w:r w:rsidR="00D12E38">
        <w:rPr>
          <w:rFonts w:asciiTheme="minorEastAsia" w:eastAsiaTheme="minorEastAsia" w:hAnsiTheme="minorEastAsia" w:cs="微软雅黑"/>
          <w:sz w:val="24"/>
          <w:szCs w:val="24"/>
        </w:rPr>
        <w:t>也可以对</w:t>
      </w:r>
      <w:r w:rsidR="00D12E38">
        <w:rPr>
          <w:rFonts w:asciiTheme="minorEastAsia" w:eastAsiaTheme="minorEastAsia" w:hAnsiTheme="minorEastAsia" w:cs="微软雅黑" w:hint="eastAsia"/>
          <w:sz w:val="24"/>
          <w:szCs w:val="24"/>
        </w:rPr>
        <w:t>过期</w:t>
      </w:r>
      <w:r w:rsidR="00D12E38">
        <w:rPr>
          <w:rFonts w:asciiTheme="minorEastAsia" w:eastAsiaTheme="minorEastAsia" w:hAnsiTheme="minorEastAsia" w:cs="微软雅黑"/>
          <w:sz w:val="24"/>
          <w:szCs w:val="24"/>
        </w:rPr>
        <w:t>状态软件介质设置为启用，</w:t>
      </w:r>
      <w:r w:rsidR="00D12E38">
        <w:rPr>
          <w:rFonts w:asciiTheme="minorEastAsia" w:eastAsiaTheme="minorEastAsia" w:hAnsiTheme="minorEastAsia" w:cs="微软雅黑" w:hint="eastAsia"/>
          <w:sz w:val="24"/>
          <w:szCs w:val="24"/>
        </w:rPr>
        <w:t>在</w:t>
      </w:r>
      <w:r w:rsidR="00D12E38">
        <w:rPr>
          <w:rFonts w:asciiTheme="minorEastAsia" w:eastAsiaTheme="minorEastAsia" w:hAnsiTheme="minorEastAsia" w:cs="微软雅黑"/>
          <w:sz w:val="24"/>
          <w:szCs w:val="24"/>
        </w:rPr>
        <w:t>数据实例不是时可以</w:t>
      </w:r>
      <w:r w:rsidR="00D12E38">
        <w:rPr>
          <w:rFonts w:asciiTheme="minorEastAsia" w:eastAsiaTheme="minorEastAsia" w:hAnsiTheme="minorEastAsia" w:cs="微软雅黑"/>
          <w:sz w:val="24"/>
          <w:szCs w:val="24"/>
        </w:rPr>
        <w:lastRenderedPageBreak/>
        <w:t>正常引用。</w:t>
      </w:r>
    </w:p>
    <w:p w:rsidR="007103F9" w:rsidRPr="004E548D" w:rsidRDefault="007103F9" w:rsidP="004E548D">
      <w:pPr>
        <w:pStyle w:val="ab"/>
        <w:widowControl/>
        <w:numPr>
          <w:ilvl w:val="0"/>
          <w:numId w:val="32"/>
        </w:numPr>
        <w:spacing w:line="360" w:lineRule="auto"/>
        <w:ind w:firstLineChars="0"/>
        <w:jc w:val="left"/>
        <w:rPr>
          <w:rFonts w:asciiTheme="minorEastAsia" w:eastAsiaTheme="minorEastAsia" w:hAnsiTheme="minorEastAsia"/>
          <w:b/>
          <w:kern w:val="0"/>
          <w:sz w:val="24"/>
          <w:szCs w:val="24"/>
          <w:lang/>
        </w:rPr>
      </w:pPr>
      <w:r w:rsidRPr="004E548D">
        <w:rPr>
          <w:rFonts w:asciiTheme="minorEastAsia" w:eastAsiaTheme="minorEastAsia" w:hAnsiTheme="minorEastAsia" w:hint="eastAsia"/>
          <w:b/>
          <w:kern w:val="0"/>
          <w:sz w:val="24"/>
          <w:szCs w:val="24"/>
          <w:lang/>
        </w:rPr>
        <w:t>软件版本出库</w:t>
      </w:r>
    </w:p>
    <w:p w:rsidR="007103F9" w:rsidRPr="004E548D"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可对软件库中的过期版本软件从平台软件库中进行彻底的删除。</w:t>
      </w:r>
    </w:p>
    <w:p w:rsidR="007103F9" w:rsidRDefault="00495F08" w:rsidP="00452D8F">
      <w:pPr>
        <w:pStyle w:val="ab"/>
        <w:keepNext/>
        <w:keepLines/>
        <w:widowControl/>
        <w:numPr>
          <w:ilvl w:val="0"/>
          <w:numId w:val="23"/>
        </w:numPr>
        <w:spacing w:before="280" w:after="290" w:line="377" w:lineRule="auto"/>
        <w:ind w:firstLineChars="0"/>
        <w:jc w:val="left"/>
        <w:outlineLvl w:val="1"/>
        <w:rPr>
          <w:rFonts w:asciiTheme="majorEastAsia" w:eastAsiaTheme="majorEastAsia" w:hAnsiTheme="majorEastAsia" w:cs="微软雅黑"/>
          <w:b/>
          <w:bCs/>
          <w:kern w:val="0"/>
          <w:sz w:val="32"/>
          <w:szCs w:val="32"/>
          <w:lang/>
        </w:rPr>
      </w:pPr>
      <w:bookmarkStart w:id="89" w:name="_Toc432757535"/>
      <w:r>
        <w:rPr>
          <w:rFonts w:asciiTheme="majorEastAsia" w:eastAsiaTheme="majorEastAsia" w:hAnsiTheme="majorEastAsia" w:cs="微软雅黑" w:hint="eastAsia"/>
          <w:b/>
          <w:bCs/>
          <w:kern w:val="0"/>
          <w:sz w:val="32"/>
          <w:szCs w:val="32"/>
          <w:lang/>
        </w:rPr>
        <w:t>DBaaS</w:t>
      </w:r>
      <w:r w:rsidR="00E166D3">
        <w:rPr>
          <w:rFonts w:asciiTheme="majorEastAsia" w:eastAsiaTheme="majorEastAsia" w:hAnsiTheme="majorEastAsia" w:cs="微软雅黑" w:hint="eastAsia"/>
          <w:b/>
          <w:bCs/>
          <w:kern w:val="0"/>
          <w:sz w:val="32"/>
          <w:szCs w:val="32"/>
          <w:lang/>
        </w:rPr>
        <w:t>实例</w:t>
      </w:r>
      <w:r>
        <w:rPr>
          <w:rFonts w:asciiTheme="majorEastAsia" w:eastAsiaTheme="majorEastAsia" w:hAnsiTheme="majorEastAsia" w:cs="微软雅黑" w:hint="eastAsia"/>
          <w:b/>
          <w:bCs/>
          <w:kern w:val="0"/>
          <w:sz w:val="32"/>
          <w:szCs w:val="32"/>
          <w:lang/>
        </w:rPr>
        <w:t>管理</w:t>
      </w:r>
      <w:bookmarkEnd w:id="89"/>
    </w:p>
    <w:p w:rsidR="000C2630" w:rsidRDefault="00495F08" w:rsidP="000C2630">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DBaaS实例</w:t>
      </w:r>
      <w:r w:rsidR="00350656">
        <w:rPr>
          <w:rFonts w:asciiTheme="minorEastAsia" w:eastAsiaTheme="minorEastAsia" w:hAnsiTheme="minorEastAsia" w:cs="微软雅黑"/>
          <w:sz w:val="24"/>
          <w:szCs w:val="24"/>
        </w:rPr>
        <w:t>是</w:t>
      </w:r>
      <w:r w:rsidR="004E5ACF">
        <w:rPr>
          <w:rFonts w:asciiTheme="minorEastAsia" w:eastAsiaTheme="minorEastAsia" w:hAnsiTheme="minorEastAsia" w:cs="微软雅黑" w:hint="eastAsia"/>
          <w:sz w:val="24"/>
          <w:szCs w:val="24"/>
        </w:rPr>
        <w:t>业务</w:t>
      </w:r>
      <w:r w:rsidR="008A6EA6">
        <w:rPr>
          <w:rFonts w:asciiTheme="minorEastAsia" w:eastAsiaTheme="minorEastAsia" w:hAnsiTheme="minorEastAsia" w:cs="微软雅黑"/>
          <w:sz w:val="24"/>
          <w:szCs w:val="24"/>
        </w:rPr>
        <w:t>使用DBaaS资源的基本单位，</w:t>
      </w:r>
      <w:r>
        <w:rPr>
          <w:rFonts w:asciiTheme="minorEastAsia" w:eastAsiaTheme="minorEastAsia" w:hAnsiTheme="minorEastAsia" w:cs="微软雅黑" w:hint="eastAsia"/>
          <w:sz w:val="24"/>
          <w:szCs w:val="24"/>
        </w:rPr>
        <w:t>实质</w:t>
      </w:r>
      <w:r>
        <w:rPr>
          <w:rFonts w:asciiTheme="minorEastAsia" w:eastAsiaTheme="minorEastAsia" w:hAnsiTheme="minorEastAsia" w:cs="微软雅黑"/>
          <w:sz w:val="24"/>
          <w:szCs w:val="24"/>
        </w:rPr>
        <w:t>包括两个</w:t>
      </w:r>
      <w:r w:rsidR="009468AF">
        <w:rPr>
          <w:rFonts w:asciiTheme="minorEastAsia" w:eastAsiaTheme="minorEastAsia" w:hAnsiTheme="minorEastAsia" w:cs="微软雅黑" w:hint="eastAsia"/>
          <w:sz w:val="24"/>
          <w:szCs w:val="24"/>
        </w:rPr>
        <w:t>proxy实例、</w:t>
      </w:r>
      <w:r w:rsidR="009468AF">
        <w:rPr>
          <w:rFonts w:asciiTheme="minorEastAsia" w:eastAsiaTheme="minorEastAsia" w:hAnsiTheme="minorEastAsia" w:cs="微软雅黑"/>
          <w:sz w:val="24"/>
          <w:szCs w:val="24"/>
        </w:rPr>
        <w:t>一组upsql</w:t>
      </w:r>
      <w:r w:rsidR="0016320F">
        <w:rPr>
          <w:rFonts w:asciiTheme="minorEastAsia" w:eastAsiaTheme="minorEastAsia" w:hAnsiTheme="minorEastAsia" w:cs="微软雅黑"/>
          <w:sz w:val="24"/>
          <w:szCs w:val="24"/>
        </w:rPr>
        <w:t>实例和一个数据库备份策略</w:t>
      </w:r>
      <w:r w:rsidR="009468AF">
        <w:rPr>
          <w:rFonts w:asciiTheme="minorEastAsia" w:eastAsiaTheme="minorEastAsia" w:hAnsiTheme="minorEastAsia" w:cs="微软雅黑" w:hint="eastAsia"/>
          <w:sz w:val="24"/>
          <w:szCs w:val="24"/>
        </w:rPr>
        <w:t>。</w:t>
      </w:r>
      <w:r w:rsidR="009468AF">
        <w:rPr>
          <w:rFonts w:asciiTheme="minorEastAsia" w:eastAsiaTheme="minorEastAsia" w:hAnsiTheme="minorEastAsia" w:cs="微软雅黑"/>
          <w:sz w:val="24"/>
          <w:szCs w:val="24"/>
        </w:rPr>
        <w:t>租户</w:t>
      </w:r>
      <w:r w:rsidR="009D2F8E">
        <w:rPr>
          <w:rFonts w:asciiTheme="minorEastAsia" w:eastAsiaTheme="minorEastAsia" w:hAnsiTheme="minorEastAsia" w:cs="微软雅黑" w:hint="eastAsia"/>
          <w:sz w:val="24"/>
          <w:szCs w:val="24"/>
        </w:rPr>
        <w:t>或者</w:t>
      </w:r>
      <w:r w:rsidR="009D2F8E">
        <w:rPr>
          <w:rFonts w:asciiTheme="minorEastAsia" w:eastAsiaTheme="minorEastAsia" w:hAnsiTheme="minorEastAsia" w:cs="微软雅黑"/>
          <w:sz w:val="24"/>
          <w:szCs w:val="24"/>
        </w:rPr>
        <w:t>管理人员</w:t>
      </w:r>
      <w:r w:rsidR="009468AF">
        <w:rPr>
          <w:rFonts w:asciiTheme="minorEastAsia" w:eastAsiaTheme="minorEastAsia" w:hAnsiTheme="minorEastAsia" w:cs="微软雅黑" w:hint="eastAsia"/>
          <w:sz w:val="24"/>
          <w:szCs w:val="24"/>
        </w:rPr>
        <w:t>可以为</w:t>
      </w:r>
      <w:r w:rsidR="009468AF">
        <w:rPr>
          <w:rFonts w:asciiTheme="minorEastAsia" w:eastAsiaTheme="minorEastAsia" w:hAnsiTheme="minorEastAsia" w:cs="微软雅黑"/>
          <w:sz w:val="24"/>
          <w:szCs w:val="24"/>
        </w:rPr>
        <w:t>业务系统</w:t>
      </w:r>
      <w:r w:rsidR="009468AF">
        <w:rPr>
          <w:rFonts w:asciiTheme="minorEastAsia" w:eastAsiaTheme="minorEastAsia" w:hAnsiTheme="minorEastAsia" w:cs="微软雅黑" w:hint="eastAsia"/>
          <w:sz w:val="24"/>
          <w:szCs w:val="24"/>
        </w:rPr>
        <w:t>申请</w:t>
      </w:r>
      <w:r w:rsidR="009468AF">
        <w:rPr>
          <w:rFonts w:asciiTheme="minorEastAsia" w:eastAsiaTheme="minorEastAsia" w:hAnsiTheme="minorEastAsia" w:cs="微软雅黑"/>
          <w:sz w:val="24"/>
          <w:szCs w:val="24"/>
        </w:rPr>
        <w:t>DBaaS实例</w:t>
      </w:r>
      <w:r w:rsidR="009468AF">
        <w:rPr>
          <w:rFonts w:asciiTheme="minorEastAsia" w:eastAsiaTheme="minorEastAsia" w:hAnsiTheme="minorEastAsia" w:cs="微软雅黑" w:hint="eastAsia"/>
          <w:sz w:val="24"/>
          <w:szCs w:val="24"/>
        </w:rPr>
        <w:t>，</w:t>
      </w:r>
      <w:r w:rsidR="009468AF">
        <w:rPr>
          <w:rFonts w:asciiTheme="minorEastAsia" w:eastAsiaTheme="minorEastAsia" w:hAnsiTheme="minorEastAsia" w:cs="微软雅黑"/>
          <w:sz w:val="24"/>
          <w:szCs w:val="24"/>
        </w:rPr>
        <w:t>并对这个DBaaS实例进行</w:t>
      </w:r>
      <w:r w:rsidR="009D2F8E">
        <w:rPr>
          <w:rFonts w:asciiTheme="minorEastAsia" w:eastAsiaTheme="minorEastAsia" w:hAnsiTheme="minorEastAsia" w:cs="微软雅黑" w:hint="eastAsia"/>
          <w:sz w:val="24"/>
          <w:szCs w:val="24"/>
        </w:rPr>
        <w:t>启停</w:t>
      </w:r>
      <w:r w:rsidR="009D2F8E">
        <w:rPr>
          <w:rFonts w:asciiTheme="minorEastAsia" w:eastAsiaTheme="minorEastAsia" w:hAnsiTheme="minorEastAsia" w:cs="微软雅黑"/>
          <w:sz w:val="24"/>
          <w:szCs w:val="24"/>
        </w:rPr>
        <w:t>、性能</w:t>
      </w:r>
      <w:r w:rsidR="009D2F8E">
        <w:rPr>
          <w:rFonts w:asciiTheme="minorEastAsia" w:eastAsiaTheme="minorEastAsia" w:hAnsiTheme="minorEastAsia" w:cs="微软雅黑" w:hint="eastAsia"/>
          <w:sz w:val="24"/>
          <w:szCs w:val="24"/>
        </w:rPr>
        <w:t>套餐</w:t>
      </w:r>
      <w:r w:rsidR="009D2F8E">
        <w:rPr>
          <w:rFonts w:asciiTheme="minorEastAsia" w:eastAsiaTheme="minorEastAsia" w:hAnsiTheme="minorEastAsia" w:cs="微软雅黑"/>
          <w:sz w:val="24"/>
          <w:szCs w:val="24"/>
        </w:rPr>
        <w:t>修改、容量扩展、实例用户权限及访问控制、参数管理、</w:t>
      </w:r>
      <w:r w:rsidR="009D2F8E">
        <w:rPr>
          <w:rFonts w:asciiTheme="minorEastAsia" w:eastAsiaTheme="minorEastAsia" w:hAnsiTheme="minorEastAsia" w:cs="微软雅黑" w:hint="eastAsia"/>
          <w:sz w:val="24"/>
          <w:szCs w:val="24"/>
        </w:rPr>
        <w:t>数据库</w:t>
      </w:r>
      <w:r w:rsidR="009D2F8E">
        <w:rPr>
          <w:rFonts w:asciiTheme="minorEastAsia" w:eastAsiaTheme="minorEastAsia" w:hAnsiTheme="minorEastAsia" w:cs="微软雅黑"/>
          <w:sz w:val="24"/>
          <w:szCs w:val="24"/>
        </w:rPr>
        <w:t>备份</w:t>
      </w:r>
      <w:r w:rsidR="009D2F8E">
        <w:rPr>
          <w:rFonts w:asciiTheme="minorEastAsia" w:eastAsiaTheme="minorEastAsia" w:hAnsiTheme="minorEastAsia" w:cs="微软雅黑" w:hint="eastAsia"/>
          <w:sz w:val="24"/>
          <w:szCs w:val="24"/>
        </w:rPr>
        <w:t>策略</w:t>
      </w:r>
      <w:r w:rsidR="009D2F8E">
        <w:rPr>
          <w:rFonts w:asciiTheme="minorEastAsia" w:eastAsiaTheme="minorEastAsia" w:hAnsiTheme="minorEastAsia" w:cs="微软雅黑"/>
          <w:sz w:val="24"/>
          <w:szCs w:val="24"/>
        </w:rPr>
        <w:t>管理、数据库备份及恢复、</w:t>
      </w:r>
      <w:r w:rsidR="009D2F8E">
        <w:rPr>
          <w:rFonts w:asciiTheme="minorEastAsia" w:eastAsiaTheme="minorEastAsia" w:hAnsiTheme="minorEastAsia" w:cs="微软雅黑" w:hint="eastAsia"/>
          <w:sz w:val="24"/>
          <w:szCs w:val="24"/>
        </w:rPr>
        <w:t>实例</w:t>
      </w:r>
      <w:r w:rsidR="009D2F8E">
        <w:rPr>
          <w:rFonts w:asciiTheme="minorEastAsia" w:eastAsiaTheme="minorEastAsia" w:hAnsiTheme="minorEastAsia" w:cs="微软雅黑"/>
          <w:sz w:val="24"/>
          <w:szCs w:val="24"/>
        </w:rPr>
        <w:t>访问</w:t>
      </w:r>
      <w:r w:rsidR="009D2F8E">
        <w:rPr>
          <w:rFonts w:asciiTheme="minorEastAsia" w:eastAsiaTheme="minorEastAsia" w:hAnsiTheme="minorEastAsia" w:cs="微软雅黑" w:hint="eastAsia"/>
          <w:sz w:val="24"/>
          <w:szCs w:val="24"/>
        </w:rPr>
        <w:t>路径</w:t>
      </w:r>
      <w:r w:rsidR="009D2F8E">
        <w:rPr>
          <w:rFonts w:asciiTheme="minorEastAsia" w:eastAsiaTheme="minorEastAsia" w:hAnsiTheme="minorEastAsia" w:cs="微软雅黑"/>
          <w:sz w:val="24"/>
          <w:szCs w:val="24"/>
        </w:rPr>
        <w:t>修改、实例注销</w:t>
      </w:r>
      <w:r w:rsidR="0072082D">
        <w:rPr>
          <w:rFonts w:asciiTheme="minorEastAsia" w:eastAsiaTheme="minorEastAsia" w:hAnsiTheme="minorEastAsia" w:cs="微软雅黑" w:hint="eastAsia"/>
          <w:sz w:val="24"/>
          <w:szCs w:val="24"/>
        </w:rPr>
        <w:t>等操作</w:t>
      </w:r>
      <w:r w:rsidR="000C2630" w:rsidRPr="004E548D">
        <w:rPr>
          <w:rFonts w:asciiTheme="minorEastAsia" w:eastAsiaTheme="minorEastAsia" w:hAnsiTheme="minorEastAsia" w:cs="微软雅黑"/>
          <w:sz w:val="24"/>
          <w:szCs w:val="24"/>
        </w:rPr>
        <w:t>。</w:t>
      </w:r>
    </w:p>
    <w:p w:rsidR="003B2B85" w:rsidRDefault="003B2B85" w:rsidP="003B2B85">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租户</w:t>
      </w:r>
      <w:r>
        <w:rPr>
          <w:rFonts w:asciiTheme="minorEastAsia" w:eastAsiaTheme="minorEastAsia" w:hAnsiTheme="minorEastAsia" w:cs="微软雅黑" w:hint="eastAsia"/>
          <w:sz w:val="24"/>
          <w:szCs w:val="24"/>
        </w:rPr>
        <w:t>申请</w:t>
      </w:r>
      <w:r>
        <w:rPr>
          <w:rFonts w:asciiTheme="minorEastAsia" w:eastAsiaTheme="minorEastAsia" w:hAnsiTheme="minorEastAsia" w:cs="微软雅黑"/>
          <w:sz w:val="24"/>
          <w:szCs w:val="24"/>
        </w:rPr>
        <w:t>数据库实例时，需要选择数据库</w:t>
      </w:r>
      <w:r>
        <w:rPr>
          <w:rFonts w:asciiTheme="minorEastAsia" w:eastAsiaTheme="minorEastAsia" w:hAnsiTheme="minorEastAsia" w:cs="微软雅黑" w:hint="eastAsia"/>
          <w:sz w:val="24"/>
          <w:szCs w:val="24"/>
        </w:rPr>
        <w:t>架构</w:t>
      </w:r>
      <w:r>
        <w:rPr>
          <w:rFonts w:asciiTheme="minorEastAsia" w:eastAsiaTheme="minorEastAsia" w:hAnsiTheme="minorEastAsia" w:cs="微软雅黑"/>
          <w:sz w:val="24"/>
          <w:szCs w:val="24"/>
        </w:rPr>
        <w:t>模式</w:t>
      </w:r>
      <w:r w:rsidR="00E07EC6">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架构模式如</w:t>
      </w:r>
      <w:r>
        <w:rPr>
          <w:rFonts w:asciiTheme="minorEastAsia" w:eastAsiaTheme="minorEastAsia" w:hAnsiTheme="minorEastAsia" w:cs="微软雅黑" w:hint="eastAsia"/>
          <w:sz w:val="24"/>
          <w:szCs w:val="24"/>
        </w:rPr>
        <w:t>图：</w:t>
      </w:r>
    </w:p>
    <w:p w:rsidR="003B2B85" w:rsidRPr="00673F4E" w:rsidRDefault="00C7113B" w:rsidP="003B2B85">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0726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72640"/>
                    </a:xfrm>
                    <a:prstGeom prst="rect">
                      <a:avLst/>
                    </a:prstGeom>
                  </pic:spPr>
                </pic:pic>
              </a:graphicData>
            </a:graphic>
          </wp:inline>
        </w:drawing>
      </w:r>
      <w:r w:rsidR="003B2B85">
        <w:rPr>
          <w:rFonts w:asciiTheme="minorEastAsia" w:eastAsiaTheme="minorEastAsia" w:hAnsiTheme="minorEastAsia" w:cs="微软雅黑" w:hint="eastAsia"/>
          <w:sz w:val="24"/>
          <w:szCs w:val="24"/>
        </w:rPr>
        <w:t>数据库</w:t>
      </w:r>
      <w:r w:rsidR="003B2B85">
        <w:rPr>
          <w:rFonts w:asciiTheme="minorEastAsia" w:eastAsiaTheme="minorEastAsia" w:hAnsiTheme="minorEastAsia" w:cs="微软雅黑"/>
          <w:sz w:val="24"/>
          <w:szCs w:val="24"/>
        </w:rPr>
        <w:t>架构</w:t>
      </w:r>
      <w:r w:rsidR="003B2B85">
        <w:rPr>
          <w:rFonts w:asciiTheme="minorEastAsia" w:eastAsiaTheme="minorEastAsia" w:hAnsiTheme="minorEastAsia" w:cs="微软雅黑" w:hint="eastAsia"/>
          <w:sz w:val="24"/>
          <w:szCs w:val="24"/>
        </w:rPr>
        <w:t>模式</w:t>
      </w:r>
      <w:r w:rsidR="003B2B85">
        <w:rPr>
          <w:rFonts w:asciiTheme="minorEastAsia" w:eastAsiaTheme="minorEastAsia" w:hAnsiTheme="minorEastAsia" w:cs="微软雅黑"/>
          <w:sz w:val="24"/>
          <w:szCs w:val="24"/>
        </w:rPr>
        <w:t>图</w:t>
      </w:r>
    </w:p>
    <w:p w:rsidR="003B2B85" w:rsidRDefault="003B2B85" w:rsidP="00C7113B">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一个模式</w:t>
      </w:r>
      <w:r>
        <w:rPr>
          <w:rFonts w:asciiTheme="minorEastAsia" w:eastAsiaTheme="minorEastAsia" w:hAnsiTheme="minorEastAsia" w:cs="微软雅黑"/>
          <w:sz w:val="24"/>
          <w:szCs w:val="24"/>
        </w:rPr>
        <w:t>下包括</w:t>
      </w:r>
      <w:r>
        <w:rPr>
          <w:rFonts w:asciiTheme="minorEastAsia" w:eastAsiaTheme="minorEastAsia" w:hAnsiTheme="minorEastAsia" w:cs="微软雅黑" w:hint="eastAsia"/>
          <w:sz w:val="24"/>
          <w:szCs w:val="24"/>
        </w:rPr>
        <w:t>两个</w:t>
      </w:r>
      <w:r w:rsidR="00C7113B">
        <w:rPr>
          <w:rFonts w:asciiTheme="minorEastAsia" w:eastAsiaTheme="minorEastAsia" w:hAnsiTheme="minorEastAsia" w:cs="微软雅黑" w:hint="eastAsia"/>
          <w:sz w:val="24"/>
          <w:szCs w:val="24"/>
        </w:rPr>
        <w:t>upproxy</w:t>
      </w:r>
      <w:r>
        <w:rPr>
          <w:rFonts w:asciiTheme="minorEastAsia" w:eastAsiaTheme="minorEastAsia" w:hAnsiTheme="minorEastAsia" w:cs="微软雅黑"/>
          <w:sz w:val="24"/>
          <w:szCs w:val="24"/>
        </w:rPr>
        <w:t>实例、一个数据库备份策略以及</w:t>
      </w:r>
      <w:r>
        <w:rPr>
          <w:rFonts w:asciiTheme="minorEastAsia" w:eastAsiaTheme="minorEastAsia" w:hAnsiTheme="minorEastAsia" w:cs="微软雅黑" w:hint="eastAsia"/>
          <w:sz w:val="24"/>
          <w:szCs w:val="24"/>
        </w:rPr>
        <w:t>多个</w:t>
      </w:r>
      <w:r w:rsidR="00C7113B">
        <w:rPr>
          <w:rFonts w:asciiTheme="minorEastAsia" w:eastAsiaTheme="minorEastAsia" w:hAnsiTheme="minorEastAsia" w:cs="微软雅黑" w:hint="eastAsia"/>
          <w:sz w:val="24"/>
          <w:szCs w:val="24"/>
        </w:rPr>
        <w:t>upsql</w:t>
      </w:r>
      <w:r w:rsidR="00C7113B">
        <w:rPr>
          <w:rFonts w:asciiTheme="minorEastAsia" w:eastAsiaTheme="minorEastAsia" w:hAnsiTheme="minorEastAsia" w:cs="微软雅黑"/>
          <w:sz w:val="24"/>
          <w:szCs w:val="24"/>
        </w:rPr>
        <w:t>实例</w:t>
      </w:r>
      <w:r>
        <w:rPr>
          <w:rFonts w:asciiTheme="minorEastAsia" w:eastAsiaTheme="minorEastAsia" w:hAnsiTheme="minorEastAsia" w:cs="微软雅黑" w:hint="eastAsia"/>
          <w:sz w:val="24"/>
          <w:szCs w:val="24"/>
        </w:rPr>
        <w:t>，其中</w:t>
      </w:r>
      <w:r>
        <w:rPr>
          <w:rFonts w:asciiTheme="minorEastAsia" w:eastAsiaTheme="minorEastAsia" w:hAnsiTheme="minorEastAsia" w:cs="微软雅黑"/>
          <w:sz w:val="24"/>
          <w:szCs w:val="24"/>
        </w:rPr>
        <w:t>每一个数据库</w:t>
      </w:r>
      <w:r>
        <w:rPr>
          <w:rFonts w:asciiTheme="minorEastAsia" w:eastAsiaTheme="minorEastAsia" w:hAnsiTheme="minorEastAsia" w:cs="微软雅黑" w:hint="eastAsia"/>
          <w:sz w:val="24"/>
          <w:szCs w:val="24"/>
        </w:rPr>
        <w:t>代理</w:t>
      </w:r>
      <w:r>
        <w:rPr>
          <w:rFonts w:asciiTheme="minorEastAsia" w:eastAsiaTheme="minorEastAsia" w:hAnsiTheme="minorEastAsia" w:cs="微软雅黑"/>
          <w:sz w:val="24"/>
          <w:szCs w:val="24"/>
        </w:rPr>
        <w:t>实例</w:t>
      </w:r>
      <w:r>
        <w:rPr>
          <w:rFonts w:asciiTheme="minorEastAsia" w:eastAsiaTheme="minorEastAsia" w:hAnsiTheme="minorEastAsia" w:cs="微软雅黑" w:hint="eastAsia"/>
          <w:sz w:val="24"/>
          <w:szCs w:val="24"/>
        </w:rPr>
        <w:t>都</w:t>
      </w:r>
      <w:r>
        <w:rPr>
          <w:rFonts w:asciiTheme="minorEastAsia" w:eastAsiaTheme="minorEastAsia" w:hAnsiTheme="minorEastAsia" w:cs="微软雅黑"/>
          <w:sz w:val="24"/>
          <w:szCs w:val="24"/>
        </w:rPr>
        <w:t>提供一个外部访问路径</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数据</w:t>
      </w:r>
      <w:r>
        <w:rPr>
          <w:rFonts w:asciiTheme="minorEastAsia" w:eastAsiaTheme="minorEastAsia" w:hAnsiTheme="minorEastAsia" w:cs="微软雅黑" w:hint="eastAsia"/>
          <w:sz w:val="24"/>
          <w:szCs w:val="24"/>
        </w:rPr>
        <w:t>库</w:t>
      </w:r>
      <w:r>
        <w:rPr>
          <w:rFonts w:asciiTheme="minorEastAsia" w:eastAsiaTheme="minorEastAsia" w:hAnsiTheme="minorEastAsia" w:cs="微软雅黑"/>
          <w:sz w:val="24"/>
          <w:szCs w:val="24"/>
        </w:rPr>
        <w:t>实例申请成功后，</w:t>
      </w:r>
      <w:r>
        <w:rPr>
          <w:rFonts w:asciiTheme="minorEastAsia" w:eastAsiaTheme="minorEastAsia" w:hAnsiTheme="minorEastAsia" w:cs="微软雅黑" w:hint="eastAsia"/>
          <w:sz w:val="24"/>
          <w:szCs w:val="24"/>
        </w:rPr>
        <w:t>数据库代理</w:t>
      </w:r>
      <w:r>
        <w:rPr>
          <w:rFonts w:asciiTheme="minorEastAsia" w:eastAsiaTheme="minorEastAsia" w:hAnsiTheme="minorEastAsia" w:cs="微软雅黑"/>
          <w:sz w:val="24"/>
          <w:szCs w:val="24"/>
        </w:rPr>
        <w:t>实例外部访问路径全部交给业务系统使用</w:t>
      </w:r>
      <w:r>
        <w:rPr>
          <w:rFonts w:asciiTheme="minorEastAsia" w:eastAsiaTheme="minorEastAsia" w:hAnsiTheme="minorEastAsia" w:cs="微软雅黑" w:hint="eastAsia"/>
          <w:sz w:val="24"/>
          <w:szCs w:val="24"/>
        </w:rPr>
        <w:t>。这个</w:t>
      </w:r>
      <w:r>
        <w:rPr>
          <w:rFonts w:asciiTheme="minorEastAsia" w:eastAsiaTheme="minorEastAsia" w:hAnsiTheme="minorEastAsia" w:cs="微软雅黑"/>
          <w:sz w:val="24"/>
          <w:szCs w:val="24"/>
        </w:rPr>
        <w:t>组合称为DBaaS实例，结构</w:t>
      </w:r>
      <w:r>
        <w:rPr>
          <w:rFonts w:asciiTheme="minorEastAsia" w:eastAsiaTheme="minorEastAsia" w:hAnsiTheme="minorEastAsia" w:cs="微软雅黑" w:hint="eastAsia"/>
          <w:sz w:val="24"/>
          <w:szCs w:val="24"/>
        </w:rPr>
        <w:t>如</w:t>
      </w:r>
      <w:r>
        <w:rPr>
          <w:rFonts w:asciiTheme="minorEastAsia" w:eastAsiaTheme="minorEastAsia" w:hAnsiTheme="minorEastAsia" w:cs="微软雅黑"/>
          <w:sz w:val="24"/>
          <w:szCs w:val="24"/>
        </w:rPr>
        <w:t>下图：</w:t>
      </w:r>
    </w:p>
    <w:p w:rsidR="003B2B85" w:rsidRDefault="003B2B85" w:rsidP="003B2B85">
      <w:pPr>
        <w:spacing w:line="420" w:lineRule="auto"/>
        <w:ind w:firstLine="420"/>
        <w:jc w:val="center"/>
        <w:rPr>
          <w:rFonts w:asciiTheme="minorEastAsia" w:eastAsiaTheme="minorEastAsia" w:hAnsiTheme="minorEastAsia" w:cs="微软雅黑"/>
          <w:sz w:val="24"/>
          <w:szCs w:val="24"/>
        </w:rPr>
      </w:pPr>
      <w:r w:rsidRPr="004E548D">
        <w:rPr>
          <w:rFonts w:asciiTheme="minorEastAsia" w:eastAsiaTheme="minorEastAsia" w:hAnsiTheme="minorEastAsia" w:cs="微软雅黑"/>
          <w:sz w:val="24"/>
          <w:szCs w:val="24"/>
        </w:rPr>
        <w:object w:dxaOrig="9570" w:dyaOrig="5370">
          <v:shape id="_x0000_i1026" type="#_x0000_t75" style="width:414.75pt;height:233.25pt" o:ole="">
            <v:imagedata r:id="rId60" o:title=""/>
          </v:shape>
          <o:OLEObject Type="Embed" ProgID="PowerPoint.Slide.12" ShapeID="_x0000_i1026" DrawAspect="Content" ObjectID="_1509346672" r:id="rId61"/>
        </w:object>
      </w:r>
      <w:r>
        <w:rPr>
          <w:rFonts w:asciiTheme="minorEastAsia" w:eastAsiaTheme="minorEastAsia" w:hAnsiTheme="minorEastAsia" w:cs="微软雅黑" w:hint="eastAsia"/>
          <w:sz w:val="24"/>
          <w:szCs w:val="24"/>
        </w:rPr>
        <w:t>数据库</w:t>
      </w:r>
      <w:r>
        <w:rPr>
          <w:rFonts w:asciiTheme="minorEastAsia" w:eastAsiaTheme="minorEastAsia" w:hAnsiTheme="minorEastAsia" w:cs="微软雅黑"/>
          <w:sz w:val="24"/>
          <w:szCs w:val="24"/>
        </w:rPr>
        <w:t>DBaaS实例</w:t>
      </w:r>
      <w:r>
        <w:rPr>
          <w:rFonts w:asciiTheme="minorEastAsia" w:eastAsiaTheme="minorEastAsia" w:hAnsiTheme="minorEastAsia" w:cs="微软雅黑" w:hint="eastAsia"/>
          <w:sz w:val="24"/>
          <w:szCs w:val="24"/>
        </w:rPr>
        <w:t>结构</w:t>
      </w:r>
      <w:r>
        <w:rPr>
          <w:rFonts w:asciiTheme="minorEastAsia" w:eastAsiaTheme="minorEastAsia" w:hAnsiTheme="minorEastAsia" w:cs="微软雅黑"/>
          <w:sz w:val="24"/>
          <w:szCs w:val="24"/>
        </w:rPr>
        <w:t>图</w:t>
      </w:r>
    </w:p>
    <w:p w:rsidR="003B2B85" w:rsidRDefault="003B2B85" w:rsidP="003B2B85">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租户申请</w:t>
      </w:r>
      <w:r>
        <w:rPr>
          <w:rFonts w:asciiTheme="minorEastAsia" w:eastAsiaTheme="minorEastAsia" w:hAnsiTheme="minorEastAsia" w:cs="微软雅黑"/>
          <w:sz w:val="24"/>
          <w:szCs w:val="24"/>
        </w:rPr>
        <w:t>实例</w:t>
      </w:r>
      <w:r>
        <w:rPr>
          <w:rFonts w:asciiTheme="minorEastAsia" w:eastAsiaTheme="minorEastAsia" w:hAnsiTheme="minorEastAsia" w:cs="微软雅黑" w:hint="eastAsia"/>
          <w:sz w:val="24"/>
          <w:szCs w:val="24"/>
        </w:rPr>
        <w:t>时</w:t>
      </w:r>
      <w:r w:rsidR="006963E4">
        <w:rPr>
          <w:rFonts w:asciiTheme="minorEastAsia" w:eastAsiaTheme="minorEastAsia" w:hAnsiTheme="minorEastAsia" w:cs="微软雅黑"/>
          <w:sz w:val="24"/>
          <w:szCs w:val="24"/>
        </w:rPr>
        <w:t>就是申请一</w:t>
      </w:r>
      <w:r>
        <w:rPr>
          <w:rFonts w:asciiTheme="minorEastAsia" w:eastAsiaTheme="minorEastAsia" w:hAnsiTheme="minorEastAsia" w:cs="微软雅黑"/>
          <w:sz w:val="24"/>
          <w:szCs w:val="24"/>
        </w:rPr>
        <w:t>个DBaaS实例</w:t>
      </w:r>
      <w:r>
        <w:rPr>
          <w:rFonts w:asciiTheme="minorEastAsia" w:eastAsiaTheme="minorEastAsia" w:hAnsiTheme="minorEastAsia" w:cs="微软雅黑" w:hint="eastAsia"/>
          <w:sz w:val="24"/>
          <w:szCs w:val="24"/>
        </w:rPr>
        <w:t>。</w:t>
      </w:r>
    </w:p>
    <w:p w:rsidR="003B2B85" w:rsidRPr="004E548D" w:rsidRDefault="003B2B85" w:rsidP="003B2B85">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实例</w:t>
      </w:r>
      <w:r w:rsidRPr="004E548D">
        <w:rPr>
          <w:rFonts w:asciiTheme="minorEastAsia" w:eastAsiaTheme="minorEastAsia" w:hAnsiTheme="minorEastAsia" w:cs="微软雅黑"/>
          <w:sz w:val="24"/>
          <w:szCs w:val="24"/>
        </w:rPr>
        <w:t>的状态图为：</w:t>
      </w:r>
    </w:p>
    <w:p w:rsidR="00333B0E" w:rsidRPr="000C2630" w:rsidRDefault="00416EE3" w:rsidP="00333B0E">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4324350" cy="57816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50" cy="5781675"/>
                    </a:xfrm>
                    <a:prstGeom prst="rect">
                      <a:avLst/>
                    </a:prstGeom>
                  </pic:spPr>
                </pic:pic>
              </a:graphicData>
            </a:graphic>
          </wp:inline>
        </w:drawing>
      </w:r>
    </w:p>
    <w:p w:rsidR="004D436A" w:rsidRPr="000C2630" w:rsidRDefault="00FE492C" w:rsidP="000C2630">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90" w:name="_Toc432757536"/>
      <w:r>
        <w:rPr>
          <w:rFonts w:asciiTheme="majorEastAsia" w:eastAsiaTheme="majorEastAsia" w:hAnsiTheme="majorEastAsia"/>
          <w:b/>
          <w:bCs/>
          <w:kern w:val="0"/>
          <w:sz w:val="28"/>
          <w:szCs w:val="28"/>
        </w:rPr>
        <w:t>DBaaS实例</w:t>
      </w:r>
      <w:r w:rsidR="004D436A" w:rsidRPr="00933C29">
        <w:rPr>
          <w:rFonts w:asciiTheme="majorEastAsia" w:eastAsiaTheme="majorEastAsia" w:hAnsiTheme="majorEastAsia" w:hint="eastAsia"/>
          <w:b/>
          <w:bCs/>
          <w:kern w:val="0"/>
          <w:sz w:val="28"/>
          <w:szCs w:val="28"/>
        </w:rPr>
        <w:t>申请</w:t>
      </w:r>
      <w:bookmarkEnd w:id="90"/>
    </w:p>
    <w:p w:rsidR="00350656" w:rsidRDefault="00D32F2D" w:rsidP="004D436A">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DBaaS实例</w:t>
      </w:r>
      <w:r>
        <w:rPr>
          <w:rFonts w:asciiTheme="minorEastAsia" w:eastAsiaTheme="minorEastAsia" w:hAnsiTheme="minorEastAsia" w:cs="微软雅黑"/>
          <w:sz w:val="24"/>
          <w:szCs w:val="24"/>
        </w:rPr>
        <w:t>申请</w:t>
      </w:r>
      <w:r w:rsidR="00350656" w:rsidRPr="004E548D">
        <w:rPr>
          <w:rFonts w:asciiTheme="minorEastAsia" w:eastAsiaTheme="minorEastAsia" w:hAnsiTheme="minorEastAsia" w:cs="微软雅黑" w:hint="eastAsia"/>
          <w:sz w:val="24"/>
          <w:szCs w:val="24"/>
        </w:rPr>
        <w:t>支持批量实例申请创建。申请</w:t>
      </w:r>
      <w:r w:rsidR="00FE492C">
        <w:rPr>
          <w:rFonts w:asciiTheme="minorEastAsia" w:eastAsiaTheme="minorEastAsia" w:hAnsiTheme="minorEastAsia" w:cs="微软雅黑"/>
          <w:sz w:val="24"/>
          <w:szCs w:val="24"/>
        </w:rPr>
        <w:t>DBaaS实例</w:t>
      </w:r>
      <w:r w:rsidR="00350656" w:rsidRPr="004E548D">
        <w:rPr>
          <w:rFonts w:asciiTheme="minorEastAsia" w:eastAsiaTheme="minorEastAsia" w:hAnsiTheme="minorEastAsia" w:cs="微软雅黑"/>
          <w:sz w:val="24"/>
          <w:szCs w:val="24"/>
        </w:rPr>
        <w:t>包括的信息有：</w:t>
      </w:r>
      <w:r w:rsidR="00F7049D">
        <w:rPr>
          <w:rFonts w:asciiTheme="minorEastAsia" w:eastAsiaTheme="minorEastAsia" w:hAnsiTheme="minorEastAsia" w:cs="微软雅黑" w:hint="eastAsia"/>
          <w:sz w:val="24"/>
          <w:szCs w:val="24"/>
        </w:rPr>
        <w:t>站点</w:t>
      </w:r>
      <w:r w:rsidR="00F7049D">
        <w:rPr>
          <w:rFonts w:asciiTheme="minorEastAsia" w:eastAsiaTheme="minorEastAsia" w:hAnsiTheme="minorEastAsia" w:cs="微软雅黑"/>
          <w:sz w:val="24"/>
          <w:szCs w:val="24"/>
        </w:rPr>
        <w:t>名称、</w:t>
      </w:r>
      <w:r>
        <w:rPr>
          <w:rFonts w:asciiTheme="minorEastAsia" w:eastAsiaTheme="minorEastAsia" w:hAnsiTheme="minorEastAsia" w:cs="微软雅黑" w:hint="eastAsia"/>
          <w:sz w:val="24"/>
          <w:szCs w:val="24"/>
        </w:rPr>
        <w:t>实例</w:t>
      </w:r>
      <w:r>
        <w:rPr>
          <w:rFonts w:asciiTheme="minorEastAsia" w:eastAsiaTheme="minorEastAsia" w:hAnsiTheme="minorEastAsia" w:cs="微软雅黑"/>
          <w:sz w:val="24"/>
          <w:szCs w:val="24"/>
        </w:rPr>
        <w:t>名称、</w:t>
      </w:r>
      <w:r w:rsidR="00350656" w:rsidRPr="004E548D">
        <w:rPr>
          <w:rFonts w:asciiTheme="minorEastAsia" w:eastAsiaTheme="minorEastAsia" w:hAnsiTheme="minorEastAsia" w:cs="微软雅黑"/>
          <w:sz w:val="24"/>
          <w:szCs w:val="24"/>
        </w:rPr>
        <w:t>租户、业务系统名称</w:t>
      </w:r>
      <w:r w:rsidR="00350656" w:rsidRPr="004E548D">
        <w:rPr>
          <w:rFonts w:asciiTheme="minorEastAsia" w:eastAsiaTheme="minorEastAsia" w:hAnsiTheme="minorEastAsia" w:cs="微软雅黑" w:hint="eastAsia"/>
          <w:sz w:val="24"/>
          <w:szCs w:val="24"/>
        </w:rPr>
        <w:t>、</w:t>
      </w:r>
      <w:ins w:id="91" w:author="odaaneuva" w:date="2015-11-11T10:02:00Z">
        <w:r w:rsidR="00122996">
          <w:rPr>
            <w:rFonts w:asciiTheme="minorEastAsia" w:eastAsiaTheme="minorEastAsia" w:hAnsiTheme="minorEastAsia" w:cs="微软雅黑"/>
            <w:sz w:val="24"/>
            <w:szCs w:val="24"/>
          </w:rPr>
          <w:t>网络通道</w:t>
        </w:r>
      </w:ins>
      <w:ins w:id="92" w:author="odaaneuva" w:date="2015-11-10T10:09:00Z">
        <w:r w:rsidR="001E62BC">
          <w:rPr>
            <w:rFonts w:asciiTheme="minorEastAsia" w:eastAsiaTheme="minorEastAsia" w:hAnsiTheme="minorEastAsia" w:cs="微软雅黑"/>
            <w:sz w:val="24"/>
            <w:szCs w:val="24"/>
          </w:rPr>
          <w:t>数量</w:t>
        </w:r>
      </w:ins>
      <w:ins w:id="93" w:author="odaaneuva" w:date="2015-11-10T10:10:00Z">
        <w:r w:rsidR="001E62BC">
          <w:rPr>
            <w:rFonts w:asciiTheme="minorEastAsia" w:eastAsiaTheme="minorEastAsia" w:hAnsiTheme="minorEastAsia" w:cs="微软雅黑"/>
            <w:sz w:val="24"/>
            <w:szCs w:val="24"/>
          </w:rPr>
          <w:t>，</w:t>
        </w:r>
      </w:ins>
      <w:ins w:id="94" w:author="odaaneuva" w:date="2015-11-11T11:22:00Z">
        <w:r w:rsidR="00F66FDC">
          <w:rPr>
            <w:rFonts w:asciiTheme="minorEastAsia" w:eastAsiaTheme="minorEastAsia" w:hAnsiTheme="minorEastAsia" w:cs="微软雅黑"/>
            <w:sz w:val="24"/>
            <w:szCs w:val="24"/>
          </w:rPr>
          <w:t>网络通道带宽，</w:t>
        </w:r>
      </w:ins>
      <w:ins w:id="95" w:author="odaaneuva" w:date="2015-11-12T21:38:00Z">
        <w:r w:rsidR="0053648A">
          <w:rPr>
            <w:rFonts w:asciiTheme="minorEastAsia" w:eastAsiaTheme="minorEastAsia" w:hAnsiTheme="minorEastAsia" w:cs="微软雅黑"/>
            <w:sz w:val="24"/>
            <w:szCs w:val="24"/>
          </w:rPr>
          <w:t>UPproxy版本（由管理员</w:t>
        </w:r>
      </w:ins>
      <w:ins w:id="96" w:author="odaaneuva" w:date="2015-11-12T21:39:00Z">
        <w:r w:rsidR="0053648A">
          <w:rPr>
            <w:rFonts w:asciiTheme="minorEastAsia" w:eastAsiaTheme="minorEastAsia" w:hAnsiTheme="minorEastAsia" w:cs="微软雅黑"/>
            <w:sz w:val="24"/>
            <w:szCs w:val="24"/>
          </w:rPr>
          <w:t>及一线操作员审核申请时补从选择</w:t>
        </w:r>
      </w:ins>
      <w:ins w:id="97" w:author="odaaneuva" w:date="2015-11-12T21:38:00Z">
        <w:r w:rsidR="0053648A">
          <w:rPr>
            <w:rFonts w:asciiTheme="minorEastAsia" w:eastAsiaTheme="minorEastAsia" w:hAnsiTheme="minorEastAsia" w:cs="微软雅黑"/>
            <w:sz w:val="24"/>
            <w:szCs w:val="24"/>
          </w:rPr>
          <w:t>）</w:t>
        </w:r>
      </w:ins>
      <w:ins w:id="98" w:author="odaaneuva" w:date="2015-11-12T21:39:00Z">
        <w:r w:rsidR="0053648A">
          <w:rPr>
            <w:rFonts w:asciiTheme="minorEastAsia" w:eastAsiaTheme="minorEastAsia" w:hAnsiTheme="minorEastAsia" w:cs="微软雅黑"/>
            <w:sz w:val="24"/>
            <w:szCs w:val="24"/>
          </w:rPr>
          <w:t>，</w:t>
        </w:r>
      </w:ins>
      <w:r w:rsidR="00350656" w:rsidRPr="004E548D">
        <w:rPr>
          <w:rFonts w:asciiTheme="minorEastAsia" w:eastAsiaTheme="minorEastAsia" w:hAnsiTheme="minorEastAsia" w:cs="微软雅黑"/>
          <w:sz w:val="24"/>
          <w:szCs w:val="24"/>
        </w:rPr>
        <w:t>UPSQL数据库版本、实例套餐类型、</w:t>
      </w:r>
      <w:r w:rsidR="00350656">
        <w:rPr>
          <w:rFonts w:asciiTheme="minorEastAsia" w:eastAsiaTheme="minorEastAsia" w:hAnsiTheme="minorEastAsia" w:cs="微软雅黑" w:hint="eastAsia"/>
          <w:sz w:val="24"/>
          <w:szCs w:val="24"/>
        </w:rPr>
        <w:t>业务</w:t>
      </w:r>
      <w:r w:rsidR="00350656">
        <w:rPr>
          <w:rFonts w:asciiTheme="minorEastAsia" w:eastAsiaTheme="minorEastAsia" w:hAnsiTheme="minorEastAsia" w:cs="微软雅黑"/>
          <w:sz w:val="24"/>
          <w:szCs w:val="24"/>
        </w:rPr>
        <w:t>类型（</w:t>
      </w:r>
      <w:r w:rsidR="00350656">
        <w:rPr>
          <w:rFonts w:asciiTheme="minorEastAsia" w:eastAsiaTheme="minorEastAsia" w:hAnsiTheme="minorEastAsia" w:cs="微软雅黑" w:hint="eastAsia"/>
          <w:sz w:val="24"/>
          <w:szCs w:val="24"/>
        </w:rPr>
        <w:t>联机</w:t>
      </w:r>
      <w:r w:rsidR="00350656">
        <w:rPr>
          <w:rFonts w:asciiTheme="minorEastAsia" w:eastAsiaTheme="minorEastAsia" w:hAnsiTheme="minorEastAsia" w:cs="微软雅黑"/>
          <w:sz w:val="24"/>
          <w:szCs w:val="24"/>
        </w:rPr>
        <w:t>类/</w:t>
      </w:r>
      <w:r w:rsidR="00350656">
        <w:rPr>
          <w:rFonts w:asciiTheme="minorEastAsia" w:eastAsiaTheme="minorEastAsia" w:hAnsiTheme="minorEastAsia" w:cs="微软雅黑" w:hint="eastAsia"/>
          <w:sz w:val="24"/>
          <w:szCs w:val="24"/>
        </w:rPr>
        <w:t>非</w:t>
      </w:r>
      <w:r w:rsidR="00350656">
        <w:rPr>
          <w:rFonts w:asciiTheme="minorEastAsia" w:eastAsiaTheme="minorEastAsia" w:hAnsiTheme="minorEastAsia" w:cs="微软雅黑"/>
          <w:sz w:val="24"/>
          <w:szCs w:val="24"/>
        </w:rPr>
        <w:t>联机类）</w:t>
      </w:r>
      <w:r w:rsidR="00350656" w:rsidRPr="004E548D">
        <w:rPr>
          <w:rFonts w:asciiTheme="minorEastAsia" w:eastAsiaTheme="minorEastAsia" w:hAnsiTheme="minorEastAsia" w:cs="微软雅黑" w:hint="eastAsia"/>
          <w:sz w:val="24"/>
          <w:szCs w:val="24"/>
        </w:rPr>
        <w:t>、</w:t>
      </w:r>
      <w:r w:rsidR="00350656" w:rsidRPr="004E548D">
        <w:rPr>
          <w:rFonts w:asciiTheme="minorEastAsia" w:eastAsiaTheme="minorEastAsia" w:hAnsiTheme="minorEastAsia" w:cs="微软雅黑"/>
          <w:sz w:val="24"/>
          <w:szCs w:val="24"/>
        </w:rPr>
        <w:t>实例表空间大小</w:t>
      </w:r>
      <w:r w:rsidR="00BE25FA">
        <w:rPr>
          <w:rFonts w:asciiTheme="minorEastAsia" w:eastAsiaTheme="minorEastAsia" w:hAnsiTheme="minorEastAsia" w:cs="微软雅黑" w:hint="eastAsia"/>
          <w:sz w:val="24"/>
          <w:szCs w:val="24"/>
        </w:rPr>
        <w:t>（</w:t>
      </w:r>
      <w:r w:rsidR="00BE25FA" w:rsidRPr="004E548D">
        <w:rPr>
          <w:rFonts w:asciiTheme="minorEastAsia" w:eastAsiaTheme="minorEastAsia" w:hAnsiTheme="minorEastAsia" w:cs="微软雅黑"/>
          <w:sz w:val="24"/>
          <w:szCs w:val="24"/>
        </w:rPr>
        <w:t>实例BinLog目录大小、实例</w:t>
      </w:r>
      <w:r w:rsidR="00BE25FA" w:rsidRPr="004E548D">
        <w:rPr>
          <w:rFonts w:asciiTheme="minorEastAsia" w:eastAsiaTheme="minorEastAsia" w:hAnsiTheme="minorEastAsia" w:cs="微软雅黑" w:hint="eastAsia"/>
          <w:sz w:val="24"/>
          <w:szCs w:val="24"/>
        </w:rPr>
        <w:t>实例</w:t>
      </w:r>
      <w:r w:rsidR="00BE25FA" w:rsidRPr="004E548D">
        <w:rPr>
          <w:rFonts w:asciiTheme="minorEastAsia" w:eastAsiaTheme="minorEastAsia" w:hAnsiTheme="minorEastAsia" w:cs="微软雅黑"/>
          <w:sz w:val="24"/>
          <w:szCs w:val="24"/>
        </w:rPr>
        <w:t>Re</w:t>
      </w:r>
      <w:r w:rsidR="00BE25FA">
        <w:rPr>
          <w:rFonts w:asciiTheme="minorEastAsia" w:eastAsiaTheme="minorEastAsia" w:hAnsiTheme="minorEastAsia" w:cs="微软雅黑"/>
          <w:sz w:val="24"/>
          <w:szCs w:val="24"/>
        </w:rPr>
        <w:t>d</w:t>
      </w:r>
      <w:r w:rsidR="00BE25FA" w:rsidRPr="004E548D">
        <w:rPr>
          <w:rFonts w:asciiTheme="minorEastAsia" w:eastAsiaTheme="minorEastAsia" w:hAnsiTheme="minorEastAsia" w:cs="微软雅黑"/>
          <w:sz w:val="24"/>
          <w:szCs w:val="24"/>
        </w:rPr>
        <w:t>Log目录大小</w:t>
      </w:r>
      <w:r w:rsidR="00BE25FA">
        <w:rPr>
          <w:rFonts w:asciiTheme="minorEastAsia" w:eastAsiaTheme="minorEastAsia" w:hAnsiTheme="minorEastAsia" w:cs="微软雅黑" w:hint="eastAsia"/>
          <w:sz w:val="24"/>
          <w:szCs w:val="24"/>
        </w:rPr>
        <w:t>、</w:t>
      </w:r>
      <w:r w:rsidR="00BE25FA" w:rsidRPr="004E548D">
        <w:rPr>
          <w:rFonts w:asciiTheme="minorEastAsia" w:eastAsiaTheme="minorEastAsia" w:hAnsiTheme="minorEastAsia" w:cs="微软雅黑"/>
          <w:sz w:val="24"/>
          <w:szCs w:val="24"/>
        </w:rPr>
        <w:t>实例</w:t>
      </w:r>
      <w:r w:rsidR="00BE25FA" w:rsidRPr="004E548D">
        <w:rPr>
          <w:rFonts w:asciiTheme="minorEastAsia" w:eastAsiaTheme="minorEastAsia" w:hAnsiTheme="minorEastAsia" w:cs="微软雅黑" w:hint="eastAsia"/>
          <w:sz w:val="24"/>
          <w:szCs w:val="24"/>
        </w:rPr>
        <w:t>实例</w:t>
      </w:r>
      <w:r w:rsidR="00BE25FA" w:rsidRPr="004E548D">
        <w:rPr>
          <w:rFonts w:asciiTheme="minorEastAsia" w:eastAsiaTheme="minorEastAsia" w:hAnsiTheme="minorEastAsia" w:cs="微软雅黑"/>
          <w:sz w:val="24"/>
          <w:szCs w:val="24"/>
        </w:rPr>
        <w:t>RelLog目录大小</w:t>
      </w:r>
      <w:r w:rsidR="00BE25FA">
        <w:rPr>
          <w:rFonts w:asciiTheme="minorEastAsia" w:eastAsiaTheme="minorEastAsia" w:hAnsiTheme="minorEastAsia" w:cs="微软雅黑" w:hint="eastAsia"/>
          <w:sz w:val="24"/>
          <w:szCs w:val="24"/>
        </w:rPr>
        <w:t>默认</w:t>
      </w:r>
      <w:r w:rsidR="00BE25FA">
        <w:rPr>
          <w:rFonts w:asciiTheme="minorEastAsia" w:eastAsiaTheme="minorEastAsia" w:hAnsiTheme="minorEastAsia" w:cs="微软雅黑"/>
          <w:sz w:val="24"/>
          <w:szCs w:val="24"/>
        </w:rPr>
        <w:t>大小）</w:t>
      </w:r>
      <w:r w:rsidR="00350656" w:rsidRPr="004E548D">
        <w:rPr>
          <w:rFonts w:asciiTheme="minorEastAsia" w:eastAsiaTheme="minorEastAsia" w:hAnsiTheme="minorEastAsia" w:cs="微软雅黑"/>
          <w:sz w:val="24"/>
          <w:szCs w:val="24"/>
        </w:rPr>
        <w:t>、</w:t>
      </w:r>
      <w:r w:rsidR="00BE25FA">
        <w:rPr>
          <w:rFonts w:asciiTheme="minorEastAsia" w:eastAsiaTheme="minorEastAsia" w:hAnsiTheme="minorEastAsia" w:cs="微软雅黑" w:hint="eastAsia"/>
          <w:sz w:val="24"/>
          <w:szCs w:val="24"/>
        </w:rPr>
        <w:t>备份空间</w:t>
      </w:r>
      <w:r w:rsidR="00BE25FA">
        <w:rPr>
          <w:rFonts w:asciiTheme="minorEastAsia" w:eastAsiaTheme="minorEastAsia" w:hAnsiTheme="minorEastAsia" w:cs="微软雅黑"/>
          <w:sz w:val="24"/>
          <w:szCs w:val="24"/>
        </w:rPr>
        <w:t>大小、</w:t>
      </w:r>
      <w:r w:rsidR="00CA5B95">
        <w:rPr>
          <w:rFonts w:asciiTheme="minorEastAsia" w:eastAsiaTheme="minorEastAsia" w:hAnsiTheme="minorEastAsia" w:cs="微软雅黑" w:hint="eastAsia"/>
          <w:sz w:val="24"/>
          <w:szCs w:val="24"/>
        </w:rPr>
        <w:t>字符集</w:t>
      </w:r>
      <w:r w:rsidR="00350656" w:rsidRPr="004E548D">
        <w:rPr>
          <w:rFonts w:asciiTheme="minorEastAsia" w:eastAsiaTheme="minorEastAsia" w:hAnsiTheme="minorEastAsia" w:cs="微软雅黑" w:hint="eastAsia"/>
          <w:sz w:val="24"/>
          <w:szCs w:val="24"/>
        </w:rPr>
        <w:t>、部署</w:t>
      </w:r>
      <w:r w:rsidR="00350656" w:rsidRPr="004E548D">
        <w:rPr>
          <w:rFonts w:asciiTheme="minorEastAsia" w:eastAsiaTheme="minorEastAsia" w:hAnsiTheme="minorEastAsia" w:cs="微软雅黑"/>
          <w:sz w:val="24"/>
          <w:szCs w:val="24"/>
        </w:rPr>
        <w:t>架构（</w:t>
      </w:r>
      <w:r w:rsidR="00350656" w:rsidRPr="004E548D">
        <w:rPr>
          <w:rFonts w:asciiTheme="minorEastAsia" w:eastAsiaTheme="minorEastAsia" w:hAnsiTheme="minorEastAsia" w:cs="微软雅黑" w:hint="eastAsia"/>
          <w:sz w:val="24"/>
          <w:szCs w:val="24"/>
        </w:rPr>
        <w:t>单</w:t>
      </w:r>
      <w:r w:rsidR="00350656" w:rsidRPr="004E548D">
        <w:rPr>
          <w:rFonts w:asciiTheme="minorEastAsia" w:eastAsiaTheme="minorEastAsia" w:hAnsiTheme="minorEastAsia" w:cs="微软雅黑"/>
          <w:sz w:val="24"/>
          <w:szCs w:val="24"/>
        </w:rPr>
        <w:t>实例、双机、一主N从）</w:t>
      </w:r>
      <w:r w:rsidR="00350656" w:rsidRPr="004E548D">
        <w:rPr>
          <w:rFonts w:asciiTheme="minorEastAsia" w:eastAsiaTheme="minorEastAsia" w:hAnsiTheme="minorEastAsia" w:cs="微软雅黑" w:hint="eastAsia"/>
          <w:sz w:val="24"/>
          <w:szCs w:val="24"/>
        </w:rPr>
        <w:t>、</w:t>
      </w:r>
      <w:r w:rsidR="00350656" w:rsidRPr="004E548D">
        <w:rPr>
          <w:rFonts w:asciiTheme="minorEastAsia" w:eastAsiaTheme="minorEastAsia" w:hAnsiTheme="minorEastAsia" w:cs="微软雅黑"/>
          <w:sz w:val="24"/>
          <w:szCs w:val="24"/>
        </w:rPr>
        <w:t>数据库应用访问用</w:t>
      </w:r>
      <w:r w:rsidR="00350656" w:rsidRPr="004E548D">
        <w:rPr>
          <w:rFonts w:asciiTheme="minorEastAsia" w:eastAsiaTheme="minorEastAsia" w:hAnsiTheme="minorEastAsia" w:cs="微软雅黑"/>
          <w:sz w:val="24"/>
          <w:szCs w:val="24"/>
        </w:rPr>
        <w:lastRenderedPageBreak/>
        <w:t>户名（</w:t>
      </w:r>
      <w:r w:rsidR="00350656" w:rsidRPr="004E548D">
        <w:rPr>
          <w:rFonts w:asciiTheme="minorEastAsia" w:eastAsiaTheme="minorEastAsia" w:hAnsiTheme="minorEastAsia" w:cs="微软雅黑" w:hint="eastAsia"/>
          <w:sz w:val="24"/>
          <w:szCs w:val="24"/>
        </w:rPr>
        <w:t>只有</w:t>
      </w:r>
      <w:r w:rsidR="00350656" w:rsidRPr="004E548D">
        <w:rPr>
          <w:rFonts w:asciiTheme="minorEastAsia" w:eastAsiaTheme="minorEastAsia" w:hAnsiTheme="minorEastAsia" w:cs="微软雅黑"/>
          <w:sz w:val="24"/>
          <w:szCs w:val="24"/>
        </w:rPr>
        <w:t>访问权限）</w:t>
      </w:r>
      <w:r w:rsidR="00350656" w:rsidRPr="004E548D">
        <w:rPr>
          <w:rFonts w:asciiTheme="minorEastAsia" w:eastAsiaTheme="minorEastAsia" w:hAnsiTheme="minorEastAsia" w:cs="微软雅黑" w:hint="eastAsia"/>
          <w:sz w:val="24"/>
          <w:szCs w:val="24"/>
        </w:rPr>
        <w:t>及</w:t>
      </w:r>
      <w:r w:rsidR="00350656" w:rsidRPr="004E548D">
        <w:rPr>
          <w:rFonts w:asciiTheme="minorEastAsia" w:eastAsiaTheme="minorEastAsia" w:hAnsiTheme="minorEastAsia" w:cs="微软雅黑"/>
          <w:sz w:val="24"/>
          <w:szCs w:val="24"/>
        </w:rPr>
        <w:t>密码</w:t>
      </w:r>
      <w:r w:rsidR="00350656" w:rsidRPr="004E548D">
        <w:rPr>
          <w:rFonts w:asciiTheme="minorEastAsia" w:eastAsiaTheme="minorEastAsia" w:hAnsiTheme="minorEastAsia" w:cs="微软雅黑" w:hint="eastAsia"/>
          <w:sz w:val="24"/>
          <w:szCs w:val="24"/>
        </w:rPr>
        <w:t>、</w:t>
      </w:r>
      <w:r w:rsidR="00350656" w:rsidRPr="004E548D">
        <w:rPr>
          <w:rFonts w:asciiTheme="minorEastAsia" w:eastAsiaTheme="minorEastAsia" w:hAnsiTheme="minorEastAsia" w:cs="微软雅黑"/>
          <w:sz w:val="24"/>
          <w:szCs w:val="24"/>
        </w:rPr>
        <w:t>数据库</w:t>
      </w:r>
      <w:r w:rsidR="00350656" w:rsidRPr="004E548D">
        <w:rPr>
          <w:rFonts w:asciiTheme="minorEastAsia" w:eastAsiaTheme="minorEastAsia" w:hAnsiTheme="minorEastAsia" w:cs="微软雅黑" w:hint="eastAsia"/>
          <w:sz w:val="24"/>
          <w:szCs w:val="24"/>
        </w:rPr>
        <w:t>变更</w:t>
      </w:r>
      <w:r w:rsidR="00350656" w:rsidRPr="004E548D">
        <w:rPr>
          <w:rFonts w:asciiTheme="minorEastAsia" w:eastAsiaTheme="minorEastAsia" w:hAnsiTheme="minorEastAsia" w:cs="微软雅黑"/>
          <w:sz w:val="24"/>
          <w:szCs w:val="24"/>
        </w:rPr>
        <w:t>实施用户名（</w:t>
      </w:r>
      <w:r w:rsidR="00350656" w:rsidRPr="004E548D">
        <w:rPr>
          <w:rFonts w:asciiTheme="minorEastAsia" w:eastAsiaTheme="minorEastAsia" w:hAnsiTheme="minorEastAsia" w:cs="微软雅黑" w:hint="eastAsia"/>
          <w:sz w:val="24"/>
          <w:szCs w:val="24"/>
        </w:rPr>
        <w:t>具有</w:t>
      </w:r>
      <w:r w:rsidR="00350656" w:rsidRPr="004E548D">
        <w:rPr>
          <w:rFonts w:asciiTheme="minorEastAsia" w:eastAsiaTheme="minorEastAsia" w:hAnsiTheme="minorEastAsia" w:cs="微软雅黑"/>
          <w:sz w:val="24"/>
          <w:szCs w:val="24"/>
        </w:rPr>
        <w:t>数据库变更操作权限）</w:t>
      </w:r>
      <w:r w:rsidR="00350656" w:rsidRPr="004E548D">
        <w:rPr>
          <w:rFonts w:asciiTheme="minorEastAsia" w:eastAsiaTheme="minorEastAsia" w:hAnsiTheme="minorEastAsia" w:cs="微软雅黑" w:hint="eastAsia"/>
          <w:sz w:val="24"/>
          <w:szCs w:val="24"/>
        </w:rPr>
        <w:t>及</w:t>
      </w:r>
      <w:r w:rsidR="00350656" w:rsidRPr="004E548D">
        <w:rPr>
          <w:rFonts w:asciiTheme="minorEastAsia" w:eastAsiaTheme="minorEastAsia" w:hAnsiTheme="minorEastAsia" w:cs="微软雅黑"/>
          <w:sz w:val="24"/>
          <w:szCs w:val="24"/>
        </w:rPr>
        <w:t>密码</w:t>
      </w:r>
      <w:r w:rsidR="00E43084">
        <w:rPr>
          <w:rFonts w:asciiTheme="minorEastAsia" w:eastAsiaTheme="minorEastAsia" w:hAnsiTheme="minorEastAsia" w:cs="微软雅黑" w:hint="eastAsia"/>
          <w:sz w:val="24"/>
          <w:szCs w:val="24"/>
        </w:rPr>
        <w:t>、实例</w:t>
      </w:r>
      <w:r w:rsidR="00E43084">
        <w:rPr>
          <w:rFonts w:asciiTheme="minorEastAsia" w:eastAsiaTheme="minorEastAsia" w:hAnsiTheme="minorEastAsia" w:cs="微软雅黑"/>
          <w:sz w:val="24"/>
          <w:szCs w:val="24"/>
        </w:rPr>
        <w:t>管理员</w:t>
      </w:r>
      <w:r w:rsidR="00E43084">
        <w:rPr>
          <w:rFonts w:asciiTheme="minorEastAsia" w:eastAsiaTheme="minorEastAsia" w:hAnsiTheme="minorEastAsia" w:cs="微软雅黑" w:hint="eastAsia"/>
          <w:sz w:val="24"/>
          <w:szCs w:val="24"/>
        </w:rPr>
        <w:t>用户</w:t>
      </w:r>
      <w:r w:rsidR="00E43084">
        <w:rPr>
          <w:rFonts w:asciiTheme="minorEastAsia" w:eastAsiaTheme="minorEastAsia" w:hAnsiTheme="minorEastAsia" w:cs="微软雅黑"/>
          <w:sz w:val="24"/>
          <w:szCs w:val="24"/>
        </w:rPr>
        <w:t>密码系统自动生成</w:t>
      </w:r>
      <w:r w:rsidR="00350656" w:rsidRPr="004E548D">
        <w:rPr>
          <w:rFonts w:asciiTheme="minorEastAsia" w:eastAsiaTheme="minorEastAsia" w:hAnsiTheme="minorEastAsia" w:cs="微软雅黑" w:hint="eastAsia"/>
          <w:sz w:val="24"/>
          <w:szCs w:val="24"/>
        </w:rPr>
        <w:t>。</w:t>
      </w:r>
      <w:r w:rsidR="00350656" w:rsidRPr="004E548D">
        <w:rPr>
          <w:rFonts w:asciiTheme="minorEastAsia" w:eastAsiaTheme="minorEastAsia" w:hAnsiTheme="minorEastAsia" w:cs="微软雅黑"/>
          <w:sz w:val="24"/>
          <w:szCs w:val="24"/>
        </w:rPr>
        <w:t>数据库</w:t>
      </w:r>
      <w:r w:rsidR="00350656" w:rsidRPr="004E548D">
        <w:rPr>
          <w:rFonts w:asciiTheme="minorEastAsia" w:eastAsiaTheme="minorEastAsia" w:hAnsiTheme="minorEastAsia" w:cs="微软雅黑" w:hint="eastAsia"/>
          <w:sz w:val="24"/>
          <w:szCs w:val="24"/>
        </w:rPr>
        <w:t>实例</w:t>
      </w:r>
      <w:r w:rsidR="00350656" w:rsidRPr="004E548D">
        <w:rPr>
          <w:rFonts w:asciiTheme="minorEastAsia" w:eastAsiaTheme="minorEastAsia" w:hAnsiTheme="minorEastAsia" w:cs="微软雅黑"/>
          <w:sz w:val="24"/>
          <w:szCs w:val="24"/>
        </w:rPr>
        <w:t>管理员用户不对外暴露，</w:t>
      </w:r>
      <w:r w:rsidR="00350656">
        <w:rPr>
          <w:rFonts w:asciiTheme="minorEastAsia" w:eastAsiaTheme="minorEastAsia" w:hAnsiTheme="minorEastAsia" w:cs="微软雅黑" w:hint="eastAsia"/>
          <w:sz w:val="24"/>
          <w:szCs w:val="24"/>
        </w:rPr>
        <w:t>由</w:t>
      </w:r>
      <w:r w:rsidR="00350656" w:rsidRPr="004E548D">
        <w:rPr>
          <w:rFonts w:asciiTheme="minorEastAsia" w:eastAsiaTheme="minorEastAsia" w:hAnsiTheme="minorEastAsia" w:cs="微软雅黑"/>
          <w:sz w:val="24"/>
          <w:szCs w:val="24"/>
        </w:rPr>
        <w:t>后</w:t>
      </w:r>
      <w:r w:rsidR="00350656" w:rsidRPr="004E548D">
        <w:rPr>
          <w:rFonts w:asciiTheme="minorEastAsia" w:eastAsiaTheme="minorEastAsia" w:hAnsiTheme="minorEastAsia" w:cs="微软雅黑" w:hint="eastAsia"/>
          <w:sz w:val="24"/>
          <w:szCs w:val="24"/>
        </w:rPr>
        <w:t>端</w:t>
      </w:r>
      <w:r w:rsidR="00350656" w:rsidRPr="004E548D">
        <w:rPr>
          <w:rFonts w:asciiTheme="minorEastAsia" w:eastAsiaTheme="minorEastAsia" w:hAnsiTheme="minorEastAsia" w:cs="微软雅黑"/>
          <w:sz w:val="24"/>
          <w:szCs w:val="24"/>
        </w:rPr>
        <w:t>服务自己管理。管理员</w:t>
      </w:r>
      <w:r w:rsidR="00350656" w:rsidRPr="004E548D">
        <w:rPr>
          <w:rFonts w:asciiTheme="minorEastAsia" w:eastAsiaTheme="minorEastAsia" w:hAnsiTheme="minorEastAsia" w:cs="微软雅黑" w:hint="eastAsia"/>
          <w:sz w:val="24"/>
          <w:szCs w:val="24"/>
        </w:rPr>
        <w:t>权限</w:t>
      </w:r>
      <w:r w:rsidR="00350656" w:rsidRPr="004E548D">
        <w:rPr>
          <w:rFonts w:asciiTheme="minorEastAsia" w:eastAsiaTheme="minorEastAsia" w:hAnsiTheme="minorEastAsia" w:cs="微软雅黑"/>
          <w:sz w:val="24"/>
          <w:szCs w:val="24"/>
        </w:rPr>
        <w:t>操作在</w:t>
      </w:r>
      <w:r w:rsidR="00350656" w:rsidRPr="004E548D">
        <w:rPr>
          <w:rFonts w:asciiTheme="minorEastAsia" w:eastAsiaTheme="minorEastAsia" w:hAnsiTheme="minorEastAsia" w:cs="微软雅黑" w:hint="eastAsia"/>
          <w:sz w:val="24"/>
          <w:szCs w:val="24"/>
        </w:rPr>
        <w:t>DBaaS</w:t>
      </w:r>
      <w:r w:rsidR="00350656" w:rsidRPr="004E548D">
        <w:rPr>
          <w:rFonts w:asciiTheme="minorEastAsia" w:eastAsiaTheme="minorEastAsia" w:hAnsiTheme="minorEastAsia" w:cs="微软雅黑"/>
          <w:sz w:val="24"/>
          <w:szCs w:val="24"/>
        </w:rPr>
        <w:t>中完成</w:t>
      </w:r>
      <w:r w:rsidR="0077267A">
        <w:rPr>
          <w:rFonts w:asciiTheme="minorEastAsia" w:eastAsiaTheme="minorEastAsia" w:hAnsiTheme="minorEastAsia" w:cs="微软雅黑" w:hint="eastAsia"/>
          <w:sz w:val="24"/>
          <w:szCs w:val="24"/>
        </w:rPr>
        <w:t>。</w:t>
      </w:r>
    </w:p>
    <w:p w:rsidR="004D436A" w:rsidRPr="004E548D" w:rsidRDefault="00FE492C" w:rsidP="004D436A">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DBaaS实例</w:t>
      </w:r>
      <w:r w:rsidR="004D436A" w:rsidRPr="004E548D">
        <w:rPr>
          <w:rFonts w:asciiTheme="minorEastAsia" w:eastAsiaTheme="minorEastAsia" w:hAnsiTheme="minorEastAsia" w:cs="微软雅黑"/>
          <w:sz w:val="24"/>
          <w:szCs w:val="24"/>
        </w:rPr>
        <w:t>创建过程中，需要对此任务完成状态进行跟踪</w:t>
      </w:r>
      <w:r w:rsidR="004D436A" w:rsidRPr="004E548D">
        <w:rPr>
          <w:rFonts w:asciiTheme="minorEastAsia" w:eastAsiaTheme="minorEastAsia" w:hAnsiTheme="minorEastAsia" w:cs="微软雅黑" w:hint="eastAsia"/>
          <w:sz w:val="24"/>
          <w:szCs w:val="24"/>
        </w:rPr>
        <w:t>。</w:t>
      </w:r>
    </w:p>
    <w:p w:rsidR="003432E4" w:rsidRDefault="004D436A" w:rsidP="003432E4">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申请</w:t>
      </w:r>
      <w:r w:rsidR="00FE492C">
        <w:rPr>
          <w:rFonts w:asciiTheme="minorEastAsia" w:eastAsiaTheme="minorEastAsia" w:hAnsiTheme="minorEastAsia" w:cs="微软雅黑"/>
          <w:sz w:val="24"/>
          <w:szCs w:val="24"/>
        </w:rPr>
        <w:t>DBaaS实例</w:t>
      </w:r>
      <w:r w:rsidRPr="004E548D">
        <w:rPr>
          <w:rFonts w:asciiTheme="minorEastAsia" w:eastAsiaTheme="minorEastAsia" w:hAnsiTheme="minorEastAsia" w:cs="微软雅黑" w:hint="eastAsia"/>
          <w:sz w:val="24"/>
          <w:szCs w:val="24"/>
        </w:rPr>
        <w:t>时</w:t>
      </w:r>
      <w:r w:rsidRPr="004E548D">
        <w:rPr>
          <w:rFonts w:asciiTheme="minorEastAsia" w:eastAsiaTheme="minorEastAsia" w:hAnsiTheme="minorEastAsia" w:cs="微软雅黑"/>
          <w:sz w:val="24"/>
          <w:szCs w:val="24"/>
        </w:rPr>
        <w:t>，前端需要保存后端生成的一个</w:t>
      </w:r>
      <w:r w:rsidR="00FE492C">
        <w:rPr>
          <w:rFonts w:asciiTheme="minorEastAsia" w:eastAsiaTheme="minorEastAsia" w:hAnsiTheme="minorEastAsia" w:cs="微软雅黑"/>
          <w:sz w:val="24"/>
          <w:szCs w:val="24"/>
        </w:rPr>
        <w:t>DBaaS实例</w:t>
      </w:r>
      <w:r w:rsidRPr="004E548D">
        <w:rPr>
          <w:rFonts w:asciiTheme="minorEastAsia" w:eastAsiaTheme="minorEastAsia" w:hAnsiTheme="minorEastAsia" w:cs="微软雅黑"/>
          <w:sz w:val="24"/>
          <w:szCs w:val="24"/>
        </w:rPr>
        <w:t xml:space="preserve"> ID</w:t>
      </w:r>
      <w:r w:rsidRPr="004E548D">
        <w:rPr>
          <w:rFonts w:asciiTheme="minorEastAsia" w:eastAsiaTheme="minorEastAsia" w:hAnsiTheme="minorEastAsia" w:cs="微软雅黑" w:hint="eastAsia"/>
          <w:sz w:val="24"/>
          <w:szCs w:val="24"/>
        </w:rPr>
        <w:t>，以及</w:t>
      </w:r>
      <w:r w:rsidR="002E4E95">
        <w:rPr>
          <w:rFonts w:asciiTheme="minorEastAsia" w:eastAsiaTheme="minorEastAsia" w:hAnsiTheme="minorEastAsia" w:cs="微软雅黑" w:hint="eastAsia"/>
          <w:sz w:val="24"/>
          <w:szCs w:val="24"/>
        </w:rPr>
        <w:t>它的</w:t>
      </w:r>
      <w:r w:rsidRPr="004E548D">
        <w:rPr>
          <w:rFonts w:asciiTheme="minorEastAsia" w:eastAsiaTheme="minorEastAsia" w:hAnsiTheme="minorEastAsia" w:cs="微软雅黑"/>
          <w:sz w:val="24"/>
          <w:szCs w:val="24"/>
        </w:rPr>
        <w:t>访问路径。</w:t>
      </w:r>
      <w:r w:rsidR="00FE492C">
        <w:rPr>
          <w:rFonts w:asciiTheme="minorEastAsia" w:eastAsiaTheme="minorEastAsia" w:hAnsiTheme="minorEastAsia" w:cs="微软雅黑" w:hint="eastAsia"/>
          <w:sz w:val="24"/>
          <w:szCs w:val="24"/>
        </w:rPr>
        <w:t>DBaaS实例</w:t>
      </w:r>
      <w:r w:rsidRPr="004E548D">
        <w:rPr>
          <w:rFonts w:asciiTheme="minorEastAsia" w:eastAsiaTheme="minorEastAsia" w:hAnsiTheme="minorEastAsia" w:cs="微软雅黑"/>
          <w:sz w:val="24"/>
          <w:szCs w:val="24"/>
        </w:rPr>
        <w:t>创建完成后，将此</w:t>
      </w:r>
      <w:r w:rsidR="00FE492C">
        <w:rPr>
          <w:rFonts w:asciiTheme="minorEastAsia" w:eastAsiaTheme="minorEastAsia" w:hAnsiTheme="minorEastAsia" w:cs="微软雅黑"/>
          <w:sz w:val="24"/>
          <w:szCs w:val="24"/>
        </w:rPr>
        <w:t>DBaaS实例</w:t>
      </w:r>
      <w:r w:rsidRPr="004E548D">
        <w:rPr>
          <w:rFonts w:asciiTheme="minorEastAsia" w:eastAsiaTheme="minorEastAsia" w:hAnsiTheme="minorEastAsia" w:cs="微软雅黑" w:hint="eastAsia"/>
          <w:sz w:val="24"/>
          <w:szCs w:val="24"/>
        </w:rPr>
        <w:t>下</w:t>
      </w:r>
      <w:r w:rsidRPr="004E548D">
        <w:rPr>
          <w:rFonts w:asciiTheme="minorEastAsia" w:eastAsiaTheme="minorEastAsia" w:hAnsiTheme="minorEastAsia" w:cs="微软雅黑"/>
          <w:sz w:val="24"/>
          <w:szCs w:val="24"/>
        </w:rPr>
        <w:t>所有的数据库实例ID信息返回到前端保存。</w:t>
      </w:r>
    </w:p>
    <w:p w:rsidR="00333B0E" w:rsidRDefault="00333B0E" w:rsidP="00333B0E">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733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3350"/>
                    </a:xfrm>
                    <a:prstGeom prst="rect">
                      <a:avLst/>
                    </a:prstGeom>
                  </pic:spPr>
                </pic:pic>
              </a:graphicData>
            </a:graphic>
          </wp:inline>
        </w:drawing>
      </w:r>
    </w:p>
    <w:p w:rsidR="00333B0E" w:rsidRDefault="00333B0E" w:rsidP="00333B0E">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实例列表界面原型</w:t>
      </w:r>
    </w:p>
    <w:p w:rsidR="00533E5B" w:rsidRDefault="00533E5B" w:rsidP="00533E5B">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2129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12975"/>
                    </a:xfrm>
                    <a:prstGeom prst="rect">
                      <a:avLst/>
                    </a:prstGeom>
                  </pic:spPr>
                </pic:pic>
              </a:graphicData>
            </a:graphic>
          </wp:inline>
        </w:drawing>
      </w:r>
    </w:p>
    <w:p w:rsidR="00533E5B" w:rsidRDefault="00533E5B" w:rsidP="00533E5B">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实例申请时序</w:t>
      </w:r>
    </w:p>
    <w:p w:rsidR="00FB7C55" w:rsidRDefault="00FB7C55" w:rsidP="00FB7C55">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3585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58515"/>
                    </a:xfrm>
                    <a:prstGeom prst="rect">
                      <a:avLst/>
                    </a:prstGeom>
                  </pic:spPr>
                </pic:pic>
              </a:graphicData>
            </a:graphic>
          </wp:inline>
        </w:drawing>
      </w:r>
    </w:p>
    <w:p w:rsidR="00FB7C55" w:rsidRDefault="00FB7C55" w:rsidP="00FB7C55">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DBaaS实例</w:t>
      </w:r>
      <w:r>
        <w:rPr>
          <w:rFonts w:asciiTheme="minorEastAsia" w:eastAsiaTheme="minorEastAsia" w:hAnsiTheme="minorEastAsia" w:cs="微软雅黑"/>
          <w:sz w:val="24"/>
          <w:szCs w:val="24"/>
        </w:rPr>
        <w:t>申请</w:t>
      </w:r>
      <w:r w:rsidR="00533E5B">
        <w:rPr>
          <w:rFonts w:asciiTheme="minorEastAsia" w:eastAsiaTheme="minorEastAsia" w:hAnsiTheme="minorEastAsia" w:cs="微软雅黑" w:hint="eastAsia"/>
          <w:sz w:val="24"/>
          <w:szCs w:val="24"/>
        </w:rPr>
        <w:t>界面</w:t>
      </w:r>
      <w:r w:rsidR="00533E5B">
        <w:rPr>
          <w:rFonts w:asciiTheme="minorEastAsia" w:eastAsiaTheme="minorEastAsia" w:hAnsiTheme="minorEastAsia" w:cs="微软雅黑"/>
          <w:sz w:val="24"/>
          <w:szCs w:val="24"/>
        </w:rPr>
        <w:t>原型</w:t>
      </w:r>
    </w:p>
    <w:p w:rsidR="003762DD" w:rsidRDefault="003762DD" w:rsidP="003762DD">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99" w:name="_Toc432757537"/>
      <w:r w:rsidRPr="003762DD">
        <w:rPr>
          <w:rFonts w:asciiTheme="majorEastAsia" w:eastAsiaTheme="majorEastAsia" w:hAnsiTheme="majorEastAsia" w:hint="eastAsia"/>
          <w:b/>
          <w:bCs/>
          <w:kern w:val="0"/>
          <w:sz w:val="28"/>
          <w:szCs w:val="28"/>
        </w:rPr>
        <w:t>DBaaS</w:t>
      </w:r>
      <w:r w:rsidRPr="003762DD">
        <w:rPr>
          <w:rFonts w:asciiTheme="majorEastAsia" w:eastAsiaTheme="majorEastAsia" w:hAnsiTheme="majorEastAsia"/>
          <w:b/>
          <w:bCs/>
          <w:kern w:val="0"/>
          <w:sz w:val="28"/>
          <w:szCs w:val="28"/>
        </w:rPr>
        <w:t>实例的启停</w:t>
      </w:r>
      <w:bookmarkEnd w:id="99"/>
    </w:p>
    <w:p w:rsidR="006175E4" w:rsidRDefault="00F458EF" w:rsidP="006175E4">
      <w:pPr>
        <w:spacing w:line="420" w:lineRule="auto"/>
        <w:ind w:firstLine="420"/>
        <w:rPr>
          <w:rFonts w:asciiTheme="minorEastAsia" w:eastAsiaTheme="minorEastAsia" w:hAnsiTheme="minorEastAsia" w:cs="微软雅黑"/>
          <w:sz w:val="24"/>
          <w:szCs w:val="24"/>
        </w:rPr>
      </w:pPr>
      <w:r w:rsidRPr="00F458EF">
        <w:rPr>
          <w:rFonts w:asciiTheme="minorEastAsia" w:eastAsiaTheme="minorEastAsia" w:hAnsiTheme="minorEastAsia" w:cs="微软雅黑" w:hint="eastAsia"/>
          <w:sz w:val="24"/>
          <w:szCs w:val="24"/>
        </w:rPr>
        <w:t>租户可以</w:t>
      </w:r>
      <w:r w:rsidRPr="00F458EF">
        <w:rPr>
          <w:rFonts w:asciiTheme="minorEastAsia" w:eastAsiaTheme="minorEastAsia" w:hAnsiTheme="minorEastAsia" w:cs="微软雅黑"/>
          <w:sz w:val="24"/>
          <w:szCs w:val="24"/>
        </w:rPr>
        <w:t>对整个DBaaS实例进行启停操作，停止表示</w:t>
      </w:r>
      <w:r w:rsidRPr="00F458EF">
        <w:rPr>
          <w:rFonts w:asciiTheme="minorEastAsia" w:eastAsiaTheme="minorEastAsia" w:hAnsiTheme="minorEastAsia" w:cs="微软雅黑" w:hint="eastAsia"/>
          <w:sz w:val="24"/>
          <w:szCs w:val="24"/>
        </w:rPr>
        <w:t>将正</w:t>
      </w:r>
      <w:r w:rsidRPr="00F458EF">
        <w:rPr>
          <w:rFonts w:asciiTheme="minorEastAsia" w:eastAsiaTheme="minorEastAsia" w:hAnsiTheme="minorEastAsia" w:cs="微软雅黑"/>
          <w:sz w:val="24"/>
          <w:szCs w:val="24"/>
        </w:rPr>
        <w:t>处于</w:t>
      </w:r>
      <w:r w:rsidRPr="00F458EF">
        <w:rPr>
          <w:rFonts w:asciiTheme="minorEastAsia" w:eastAsiaTheme="minorEastAsia" w:hAnsiTheme="minorEastAsia" w:cs="微软雅黑" w:hint="eastAsia"/>
          <w:sz w:val="24"/>
          <w:szCs w:val="24"/>
        </w:rPr>
        <w:t>启动</w:t>
      </w:r>
      <w:r w:rsidRPr="00F458EF">
        <w:rPr>
          <w:rFonts w:asciiTheme="minorEastAsia" w:eastAsiaTheme="minorEastAsia" w:hAnsiTheme="minorEastAsia" w:cs="微软雅黑"/>
          <w:sz w:val="24"/>
          <w:szCs w:val="24"/>
        </w:rPr>
        <w:t>状态</w:t>
      </w:r>
      <w:r w:rsidRPr="00F458EF">
        <w:rPr>
          <w:rFonts w:asciiTheme="minorEastAsia" w:eastAsiaTheme="minorEastAsia" w:hAnsiTheme="minorEastAsia" w:cs="微软雅黑" w:hint="eastAsia"/>
          <w:sz w:val="24"/>
          <w:szCs w:val="24"/>
        </w:rPr>
        <w:t>的</w:t>
      </w:r>
      <w:r w:rsidRPr="00F458EF">
        <w:rPr>
          <w:rFonts w:asciiTheme="minorEastAsia" w:eastAsiaTheme="minorEastAsia" w:hAnsiTheme="minorEastAsia" w:cs="微软雅黑"/>
          <w:sz w:val="24"/>
          <w:szCs w:val="24"/>
        </w:rPr>
        <w:t>DBaaS实例下属的upproxy实例和upsql实例都停止服务，</w:t>
      </w:r>
      <w:r w:rsidRPr="00F458EF">
        <w:rPr>
          <w:rFonts w:asciiTheme="minorEastAsia" w:eastAsiaTheme="minorEastAsia" w:hAnsiTheme="minorEastAsia" w:cs="微软雅黑" w:hint="eastAsia"/>
          <w:sz w:val="24"/>
          <w:szCs w:val="24"/>
        </w:rPr>
        <w:t>业务</w:t>
      </w:r>
      <w:r w:rsidRPr="00F458EF">
        <w:rPr>
          <w:rFonts w:asciiTheme="minorEastAsia" w:eastAsiaTheme="minorEastAsia" w:hAnsiTheme="minorEastAsia" w:cs="微软雅黑"/>
          <w:sz w:val="24"/>
          <w:szCs w:val="24"/>
        </w:rPr>
        <w:t>系统不可使用该资源。启动</w:t>
      </w:r>
      <w:r w:rsidRPr="00F458EF">
        <w:rPr>
          <w:rFonts w:asciiTheme="minorEastAsia" w:eastAsiaTheme="minorEastAsia" w:hAnsiTheme="minorEastAsia" w:cs="微软雅黑" w:hint="eastAsia"/>
          <w:sz w:val="24"/>
          <w:szCs w:val="24"/>
        </w:rPr>
        <w:t>操作</w:t>
      </w:r>
      <w:r w:rsidRPr="00F458EF">
        <w:rPr>
          <w:rFonts w:asciiTheme="minorEastAsia" w:eastAsiaTheme="minorEastAsia" w:hAnsiTheme="minorEastAsia" w:cs="微软雅黑"/>
          <w:sz w:val="24"/>
          <w:szCs w:val="24"/>
        </w:rPr>
        <w:t>则</w:t>
      </w:r>
      <w:r w:rsidRPr="00F458EF">
        <w:rPr>
          <w:rFonts w:asciiTheme="minorEastAsia" w:eastAsiaTheme="minorEastAsia" w:hAnsiTheme="minorEastAsia" w:cs="微软雅黑" w:hint="eastAsia"/>
          <w:sz w:val="24"/>
          <w:szCs w:val="24"/>
        </w:rPr>
        <w:t>表示</w:t>
      </w:r>
      <w:r w:rsidRPr="00F458EF">
        <w:rPr>
          <w:rFonts w:asciiTheme="minorEastAsia" w:eastAsiaTheme="minorEastAsia" w:hAnsiTheme="minorEastAsia" w:cs="微软雅黑"/>
          <w:sz w:val="24"/>
          <w:szCs w:val="24"/>
        </w:rPr>
        <w:t>将</w:t>
      </w:r>
      <w:r w:rsidRPr="00F458EF">
        <w:rPr>
          <w:rFonts w:asciiTheme="minorEastAsia" w:eastAsiaTheme="minorEastAsia" w:hAnsiTheme="minorEastAsia" w:cs="微软雅黑" w:hint="eastAsia"/>
          <w:sz w:val="24"/>
          <w:szCs w:val="24"/>
        </w:rPr>
        <w:t>已经</w:t>
      </w:r>
      <w:r w:rsidRPr="00F458EF">
        <w:rPr>
          <w:rFonts w:asciiTheme="minorEastAsia" w:eastAsiaTheme="minorEastAsia" w:hAnsiTheme="minorEastAsia" w:cs="微软雅黑"/>
          <w:sz w:val="24"/>
          <w:szCs w:val="24"/>
        </w:rPr>
        <w:t>停止服务的DBaaS实例下所有的upproxy实例和upsql实例全部启动。</w:t>
      </w:r>
    </w:p>
    <w:p w:rsidR="00AE1C9F" w:rsidRDefault="00152FF7" w:rsidP="00152FF7">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2334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33420"/>
                    </a:xfrm>
                    <a:prstGeom prst="rect">
                      <a:avLst/>
                    </a:prstGeom>
                  </pic:spPr>
                </pic:pic>
              </a:graphicData>
            </a:graphic>
          </wp:inline>
        </w:drawing>
      </w:r>
    </w:p>
    <w:p w:rsidR="00152FF7" w:rsidRPr="00F458EF" w:rsidRDefault="00152FF7" w:rsidP="00152FF7">
      <w:pPr>
        <w:spacing w:line="420" w:lineRule="auto"/>
        <w:ind w:firstLine="420"/>
        <w:jc w:val="center"/>
        <w:rPr>
          <w:rFonts w:asciiTheme="minorEastAsia" w:eastAsiaTheme="minorEastAsia" w:hAnsiTheme="minorEastAsia" w:cs="微软雅黑"/>
          <w:sz w:val="24"/>
          <w:szCs w:val="24"/>
        </w:rPr>
      </w:pPr>
    </w:p>
    <w:p w:rsidR="004D436A" w:rsidRPr="00CB7269" w:rsidRDefault="00B8053B" w:rsidP="004D436A">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00" w:name="_Toc432757538"/>
      <w:r>
        <w:rPr>
          <w:rFonts w:asciiTheme="majorEastAsia" w:eastAsiaTheme="majorEastAsia" w:hAnsiTheme="majorEastAsia" w:hint="eastAsia"/>
          <w:b/>
          <w:bCs/>
          <w:kern w:val="0"/>
          <w:sz w:val="28"/>
          <w:szCs w:val="28"/>
        </w:rPr>
        <w:t>DBaaS</w:t>
      </w:r>
      <w:r w:rsidR="004D436A" w:rsidRPr="00CB7269">
        <w:rPr>
          <w:rFonts w:asciiTheme="majorEastAsia" w:eastAsiaTheme="majorEastAsia" w:hAnsiTheme="majorEastAsia"/>
          <w:b/>
          <w:bCs/>
          <w:kern w:val="0"/>
          <w:sz w:val="28"/>
          <w:szCs w:val="28"/>
        </w:rPr>
        <w:t>实例</w:t>
      </w:r>
      <w:ins w:id="101" w:author="odaaneuva" w:date="2015-11-12T14:54:00Z">
        <w:r w:rsidR="00487773">
          <w:rPr>
            <w:rFonts w:asciiTheme="majorEastAsia" w:eastAsiaTheme="majorEastAsia" w:hAnsiTheme="majorEastAsia"/>
            <w:b/>
            <w:bCs/>
            <w:kern w:val="0"/>
            <w:sz w:val="28"/>
            <w:szCs w:val="28"/>
          </w:rPr>
          <w:t>纵向</w:t>
        </w:r>
      </w:ins>
      <w:r w:rsidR="004D436A" w:rsidRPr="00CB7269">
        <w:rPr>
          <w:rFonts w:asciiTheme="majorEastAsia" w:eastAsiaTheme="majorEastAsia" w:hAnsiTheme="majorEastAsia" w:hint="eastAsia"/>
          <w:b/>
          <w:bCs/>
          <w:kern w:val="0"/>
          <w:sz w:val="28"/>
          <w:szCs w:val="28"/>
        </w:rPr>
        <w:t>性能</w:t>
      </w:r>
      <w:ins w:id="102" w:author="odaaneuva" w:date="2015-11-12T14:54:00Z">
        <w:r w:rsidR="00487773">
          <w:rPr>
            <w:rFonts w:asciiTheme="majorEastAsia" w:eastAsiaTheme="majorEastAsia" w:hAnsiTheme="majorEastAsia"/>
            <w:b/>
            <w:bCs/>
            <w:kern w:val="0"/>
            <w:sz w:val="28"/>
            <w:szCs w:val="28"/>
          </w:rPr>
          <w:t>变更</w:t>
        </w:r>
      </w:ins>
      <w:del w:id="103" w:author="odaaneuva" w:date="2015-11-12T14:54:00Z">
        <w:r w:rsidR="004D436A" w:rsidRPr="00CB7269" w:rsidDel="00487773">
          <w:rPr>
            <w:rFonts w:asciiTheme="majorEastAsia" w:eastAsiaTheme="majorEastAsia" w:hAnsiTheme="majorEastAsia" w:hint="eastAsia"/>
            <w:b/>
            <w:bCs/>
            <w:kern w:val="0"/>
            <w:sz w:val="28"/>
            <w:szCs w:val="28"/>
          </w:rPr>
          <w:delText>扩展</w:delText>
        </w:r>
      </w:del>
      <w:bookmarkEnd w:id="100"/>
    </w:p>
    <w:p w:rsidR="004D436A" w:rsidRDefault="00925395" w:rsidP="004D436A">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租户</w:t>
      </w:r>
      <w:r>
        <w:rPr>
          <w:rFonts w:asciiTheme="minorEastAsia" w:eastAsiaTheme="minorEastAsia" w:hAnsiTheme="minorEastAsia" w:cs="微软雅黑"/>
          <w:sz w:val="24"/>
          <w:szCs w:val="24"/>
        </w:rPr>
        <w:t>可以对</w:t>
      </w:r>
      <w:r>
        <w:rPr>
          <w:rFonts w:asciiTheme="minorEastAsia" w:eastAsiaTheme="minorEastAsia" w:hAnsiTheme="minorEastAsia" w:cs="微软雅黑" w:hint="eastAsia"/>
          <w:sz w:val="24"/>
          <w:szCs w:val="24"/>
        </w:rPr>
        <w:t>使用</w:t>
      </w:r>
      <w:r>
        <w:rPr>
          <w:rFonts w:asciiTheme="minorEastAsia" w:eastAsiaTheme="minorEastAsia" w:hAnsiTheme="minorEastAsia" w:cs="微软雅黑"/>
          <w:sz w:val="24"/>
          <w:szCs w:val="24"/>
        </w:rPr>
        <w:t>中DBaaS实例进行</w:t>
      </w:r>
      <w:ins w:id="104" w:author="odaaneuva" w:date="2015-11-11T10:32:00Z">
        <w:r w:rsidR="002F07AF">
          <w:rPr>
            <w:rFonts w:asciiTheme="minorEastAsia" w:eastAsiaTheme="minorEastAsia" w:hAnsiTheme="minorEastAsia" w:cs="微软雅黑"/>
            <w:sz w:val="24"/>
            <w:szCs w:val="24"/>
          </w:rPr>
          <w:t>纵向</w:t>
        </w:r>
      </w:ins>
      <w:r>
        <w:rPr>
          <w:rFonts w:asciiTheme="minorEastAsia" w:eastAsiaTheme="minorEastAsia" w:hAnsiTheme="minorEastAsia" w:cs="微软雅黑"/>
          <w:sz w:val="24"/>
          <w:szCs w:val="24"/>
        </w:rPr>
        <w:t>性能</w:t>
      </w:r>
      <w:ins w:id="105" w:author="odaaneuva" w:date="2015-11-12T14:54:00Z">
        <w:r w:rsidR="00487773">
          <w:rPr>
            <w:rFonts w:asciiTheme="minorEastAsia" w:eastAsiaTheme="minorEastAsia" w:hAnsiTheme="minorEastAsia" w:cs="微软雅黑"/>
            <w:sz w:val="24"/>
            <w:szCs w:val="24"/>
          </w:rPr>
          <w:t>变更（包含</w:t>
        </w:r>
        <w:r w:rsidR="0063654A">
          <w:rPr>
            <w:rFonts w:asciiTheme="minorEastAsia" w:eastAsiaTheme="minorEastAsia" w:hAnsiTheme="minorEastAsia" w:cs="微软雅黑"/>
            <w:sz w:val="24"/>
            <w:szCs w:val="24"/>
          </w:rPr>
          <w:t>扩展</w:t>
        </w:r>
      </w:ins>
      <w:ins w:id="106" w:author="odaaneuva" w:date="2015-11-12T14:55:00Z">
        <w:r w:rsidR="0063654A">
          <w:rPr>
            <w:rFonts w:asciiTheme="minorEastAsia" w:eastAsiaTheme="minorEastAsia" w:hAnsiTheme="minorEastAsia" w:cs="微软雅黑"/>
            <w:sz w:val="24"/>
            <w:szCs w:val="24"/>
          </w:rPr>
          <w:t>和缩减</w:t>
        </w:r>
      </w:ins>
      <w:ins w:id="107" w:author="odaaneuva" w:date="2015-11-12T14:54:00Z">
        <w:r w:rsidR="00487773">
          <w:rPr>
            <w:rFonts w:asciiTheme="minorEastAsia" w:eastAsiaTheme="minorEastAsia" w:hAnsiTheme="minorEastAsia" w:cs="微软雅黑"/>
            <w:sz w:val="24"/>
            <w:szCs w:val="24"/>
          </w:rPr>
          <w:t>）</w:t>
        </w:r>
      </w:ins>
      <w:del w:id="108" w:author="odaaneuva" w:date="2015-11-12T14:54:00Z">
        <w:r w:rsidR="00B176E1" w:rsidDel="00487773">
          <w:rPr>
            <w:rFonts w:asciiTheme="minorEastAsia" w:eastAsiaTheme="minorEastAsia" w:hAnsiTheme="minorEastAsia" w:cs="微软雅黑" w:hint="eastAsia"/>
            <w:sz w:val="24"/>
            <w:szCs w:val="24"/>
          </w:rPr>
          <w:delText>扩展</w:delText>
        </w:r>
      </w:del>
      <w:del w:id="109" w:author="odaaneuva" w:date="2015-11-12T14:53:00Z">
        <w:r w:rsidR="006363EC" w:rsidDel="00487773">
          <w:rPr>
            <w:rFonts w:asciiTheme="minorEastAsia" w:eastAsiaTheme="minorEastAsia" w:hAnsiTheme="minorEastAsia" w:cs="微软雅黑" w:hint="eastAsia"/>
            <w:sz w:val="24"/>
            <w:szCs w:val="24"/>
          </w:rPr>
          <w:delText>（包括</w:delText>
        </w:r>
        <w:r w:rsidR="006363EC" w:rsidDel="00487773">
          <w:rPr>
            <w:rFonts w:asciiTheme="minorEastAsia" w:eastAsiaTheme="minorEastAsia" w:hAnsiTheme="minorEastAsia" w:cs="微软雅黑"/>
            <w:sz w:val="24"/>
            <w:szCs w:val="24"/>
          </w:rPr>
          <w:delText>向上扩展与</w:delText>
        </w:r>
        <w:r w:rsidR="006363EC" w:rsidDel="00487773">
          <w:rPr>
            <w:rFonts w:asciiTheme="minorEastAsia" w:eastAsiaTheme="minorEastAsia" w:hAnsiTheme="minorEastAsia" w:cs="微软雅黑" w:hint="eastAsia"/>
            <w:sz w:val="24"/>
            <w:szCs w:val="24"/>
          </w:rPr>
          <w:delText>向</w:delText>
        </w:r>
        <w:r w:rsidR="006363EC" w:rsidDel="00487773">
          <w:rPr>
            <w:rFonts w:asciiTheme="minorEastAsia" w:eastAsiaTheme="minorEastAsia" w:hAnsiTheme="minorEastAsia" w:cs="微软雅黑"/>
            <w:sz w:val="24"/>
            <w:szCs w:val="24"/>
          </w:rPr>
          <w:delText>下缩减）</w:delText>
        </w:r>
      </w:del>
      <w:r w:rsidR="00B176E1">
        <w:rPr>
          <w:rFonts w:asciiTheme="minorEastAsia" w:eastAsiaTheme="minorEastAsia" w:hAnsiTheme="minorEastAsia" w:cs="微软雅黑"/>
          <w:sz w:val="24"/>
          <w:szCs w:val="24"/>
        </w:rPr>
        <w:t>申请，</w:t>
      </w:r>
      <w:r w:rsidR="004D436A">
        <w:rPr>
          <w:rFonts w:asciiTheme="minorEastAsia" w:eastAsiaTheme="minorEastAsia" w:hAnsiTheme="minorEastAsia" w:cs="微软雅黑" w:hint="eastAsia"/>
          <w:sz w:val="24"/>
          <w:szCs w:val="24"/>
        </w:rPr>
        <w:t>管理员</w:t>
      </w:r>
      <w:r w:rsidR="004D436A">
        <w:rPr>
          <w:rFonts w:asciiTheme="minorEastAsia" w:eastAsiaTheme="minorEastAsia" w:hAnsiTheme="minorEastAsia" w:cs="微软雅黑"/>
          <w:sz w:val="24"/>
          <w:szCs w:val="24"/>
        </w:rPr>
        <w:t>和一线操作员</w:t>
      </w:r>
      <w:r w:rsidR="004D436A">
        <w:rPr>
          <w:rFonts w:asciiTheme="minorEastAsia" w:eastAsiaTheme="minorEastAsia" w:hAnsiTheme="minorEastAsia" w:cs="微软雅黑" w:hint="eastAsia"/>
          <w:sz w:val="24"/>
          <w:szCs w:val="24"/>
        </w:rPr>
        <w:t>可以对</w:t>
      </w:r>
      <w:r w:rsidR="00945FBD">
        <w:rPr>
          <w:rFonts w:asciiTheme="minorEastAsia" w:eastAsiaTheme="minorEastAsia" w:hAnsiTheme="minorEastAsia" w:cs="微软雅黑" w:hint="eastAsia"/>
          <w:sz w:val="24"/>
          <w:szCs w:val="24"/>
        </w:rPr>
        <w:t>DBaaS</w:t>
      </w:r>
      <w:r w:rsidR="004D436A" w:rsidRPr="004E548D">
        <w:rPr>
          <w:rFonts w:asciiTheme="minorEastAsia" w:eastAsiaTheme="minorEastAsia" w:hAnsiTheme="minorEastAsia" w:cs="微软雅黑" w:hint="eastAsia"/>
          <w:sz w:val="24"/>
          <w:szCs w:val="24"/>
        </w:rPr>
        <w:t>实例</w:t>
      </w:r>
      <w:r w:rsidR="00A17C4C">
        <w:rPr>
          <w:rFonts w:asciiTheme="minorEastAsia" w:eastAsiaTheme="minorEastAsia" w:hAnsiTheme="minorEastAsia" w:cs="微软雅黑" w:hint="eastAsia"/>
          <w:sz w:val="24"/>
          <w:szCs w:val="24"/>
        </w:rPr>
        <w:t>性能</w:t>
      </w:r>
      <w:ins w:id="110" w:author="odaaneuva" w:date="2015-11-12T14:55:00Z">
        <w:r w:rsidR="0063654A">
          <w:rPr>
            <w:rFonts w:asciiTheme="minorEastAsia" w:eastAsiaTheme="minorEastAsia" w:hAnsiTheme="minorEastAsia" w:cs="微软雅黑"/>
            <w:sz w:val="24"/>
            <w:szCs w:val="24"/>
          </w:rPr>
          <w:t>变更和DBaaS实例网络通道带宽</w:t>
        </w:r>
      </w:ins>
      <w:ins w:id="111" w:author="odaaneuva" w:date="2015-11-12T18:10:00Z">
        <w:r w:rsidR="00E9043F">
          <w:rPr>
            <w:rFonts w:asciiTheme="minorEastAsia" w:eastAsiaTheme="minorEastAsia" w:hAnsiTheme="minorEastAsia" w:cs="微软雅黑"/>
            <w:sz w:val="24"/>
            <w:szCs w:val="24"/>
          </w:rPr>
          <w:t>变更</w:t>
        </w:r>
      </w:ins>
      <w:ins w:id="112" w:author="odaaneuva" w:date="2015-11-12T18:08:00Z">
        <w:r w:rsidR="00080741">
          <w:rPr>
            <w:rFonts w:asciiTheme="minorEastAsia" w:eastAsiaTheme="minorEastAsia" w:hAnsiTheme="minorEastAsia" w:cs="微软雅黑"/>
            <w:sz w:val="24"/>
            <w:szCs w:val="24"/>
          </w:rPr>
          <w:t>。</w:t>
        </w:r>
        <w:r w:rsidR="00080741">
          <w:rPr>
            <w:rFonts w:asciiTheme="minorEastAsia" w:eastAsiaTheme="minorEastAsia" w:hAnsiTheme="minorEastAsia" w:cs="微软雅黑" w:hint="eastAsia"/>
            <w:sz w:val="24"/>
            <w:szCs w:val="24"/>
          </w:rPr>
          <w:t>当</w:t>
        </w:r>
      </w:ins>
      <w:del w:id="113" w:author="odaaneuva" w:date="2015-11-12T14:55:00Z">
        <w:r w:rsidR="00A17C4C" w:rsidDel="0063654A">
          <w:rPr>
            <w:rFonts w:asciiTheme="minorEastAsia" w:eastAsiaTheme="minorEastAsia" w:hAnsiTheme="minorEastAsia" w:cs="微软雅黑"/>
            <w:sz w:val="24"/>
            <w:szCs w:val="24"/>
          </w:rPr>
          <w:delText>扩展</w:delText>
        </w:r>
      </w:del>
      <w:r w:rsidR="00A17C4C">
        <w:rPr>
          <w:rFonts w:asciiTheme="minorEastAsia" w:eastAsiaTheme="minorEastAsia" w:hAnsiTheme="minorEastAsia" w:cs="微软雅黑"/>
          <w:sz w:val="24"/>
          <w:szCs w:val="24"/>
        </w:rPr>
        <w:t>申请</w:t>
      </w:r>
      <w:ins w:id="114" w:author="odaaneuva" w:date="2015-11-12T18:09:00Z">
        <w:r w:rsidR="00080741">
          <w:rPr>
            <w:rFonts w:asciiTheme="minorEastAsia" w:eastAsiaTheme="minorEastAsia" w:hAnsiTheme="minorEastAsia" w:cs="微软雅黑" w:hint="eastAsia"/>
            <w:sz w:val="24"/>
            <w:szCs w:val="24"/>
          </w:rPr>
          <w:t>DBaaS</w:t>
        </w:r>
        <w:r w:rsidR="00080741" w:rsidRPr="004E548D">
          <w:rPr>
            <w:rFonts w:asciiTheme="minorEastAsia" w:eastAsiaTheme="minorEastAsia" w:hAnsiTheme="minorEastAsia" w:cs="微软雅黑" w:hint="eastAsia"/>
            <w:sz w:val="24"/>
            <w:szCs w:val="24"/>
          </w:rPr>
          <w:t>实例</w:t>
        </w:r>
        <w:r w:rsidR="00080741">
          <w:rPr>
            <w:rFonts w:asciiTheme="minorEastAsia" w:eastAsiaTheme="minorEastAsia" w:hAnsiTheme="minorEastAsia" w:cs="微软雅黑" w:hint="eastAsia"/>
            <w:sz w:val="24"/>
            <w:szCs w:val="24"/>
          </w:rPr>
          <w:t>性能</w:t>
        </w:r>
        <w:r w:rsidR="00080741">
          <w:rPr>
            <w:rFonts w:asciiTheme="minorEastAsia" w:eastAsiaTheme="minorEastAsia" w:hAnsiTheme="minorEastAsia" w:cs="微软雅黑"/>
            <w:sz w:val="24"/>
            <w:szCs w:val="24"/>
          </w:rPr>
          <w:t>变更</w:t>
        </w:r>
      </w:ins>
      <w:r w:rsidR="00A17C4C">
        <w:rPr>
          <w:rFonts w:asciiTheme="minorEastAsia" w:eastAsiaTheme="minorEastAsia" w:hAnsiTheme="minorEastAsia" w:cs="微软雅黑"/>
          <w:sz w:val="24"/>
          <w:szCs w:val="24"/>
        </w:rPr>
        <w:t>审核</w:t>
      </w:r>
      <w:ins w:id="115" w:author="odaaneuva" w:date="2015-11-12T18:09:00Z">
        <w:r w:rsidR="00080741">
          <w:rPr>
            <w:rFonts w:asciiTheme="minorEastAsia" w:eastAsiaTheme="minorEastAsia" w:hAnsiTheme="minorEastAsia" w:cs="微软雅黑"/>
            <w:sz w:val="24"/>
            <w:szCs w:val="24"/>
          </w:rPr>
          <w:t>时</w:t>
        </w:r>
      </w:ins>
      <w:r w:rsidR="00945FBD">
        <w:rPr>
          <w:rFonts w:asciiTheme="minorEastAsia" w:eastAsiaTheme="minorEastAsia" w:hAnsiTheme="minorEastAsia" w:cs="微软雅黑" w:hint="eastAsia"/>
          <w:sz w:val="24"/>
          <w:szCs w:val="24"/>
        </w:rPr>
        <w:t>，DBaaS</w:t>
      </w:r>
      <w:r w:rsidR="002D0015">
        <w:rPr>
          <w:rFonts w:asciiTheme="minorEastAsia" w:eastAsiaTheme="minorEastAsia" w:hAnsiTheme="minorEastAsia" w:cs="微软雅黑" w:hint="eastAsia"/>
          <w:sz w:val="24"/>
          <w:szCs w:val="24"/>
        </w:rPr>
        <w:t>实例</w:t>
      </w:r>
      <w:r w:rsidR="002D0015">
        <w:rPr>
          <w:rFonts w:asciiTheme="minorEastAsia" w:eastAsiaTheme="minorEastAsia" w:hAnsiTheme="minorEastAsia" w:cs="微软雅黑"/>
          <w:sz w:val="24"/>
          <w:szCs w:val="24"/>
        </w:rPr>
        <w:t>下的所有</w:t>
      </w:r>
      <w:r w:rsidR="004623D3">
        <w:rPr>
          <w:rFonts w:asciiTheme="minorEastAsia" w:eastAsiaTheme="minorEastAsia" w:hAnsiTheme="minorEastAsia" w:cs="微软雅黑" w:hint="eastAsia"/>
          <w:sz w:val="24"/>
          <w:szCs w:val="24"/>
        </w:rPr>
        <w:t>的</w:t>
      </w:r>
      <w:ins w:id="116" w:author="odaaneuva" w:date="2015-11-11T10:34:00Z">
        <w:r w:rsidR="002C5663">
          <w:rPr>
            <w:rFonts w:asciiTheme="minorEastAsia" w:eastAsiaTheme="minorEastAsia" w:hAnsiTheme="minorEastAsia" w:cs="微软雅黑"/>
            <w:sz w:val="24"/>
            <w:szCs w:val="24"/>
          </w:rPr>
          <w:t>upsql</w:t>
        </w:r>
      </w:ins>
      <w:r w:rsidR="004623D3">
        <w:rPr>
          <w:rFonts w:asciiTheme="minorEastAsia" w:eastAsiaTheme="minorEastAsia" w:hAnsiTheme="minorEastAsia" w:cs="微软雅黑" w:hint="eastAsia"/>
          <w:sz w:val="24"/>
          <w:szCs w:val="24"/>
        </w:rPr>
        <w:t>实例</w:t>
      </w:r>
      <w:r w:rsidR="004623D3">
        <w:rPr>
          <w:rFonts w:asciiTheme="minorEastAsia" w:eastAsiaTheme="minorEastAsia" w:hAnsiTheme="minorEastAsia" w:cs="微软雅黑"/>
          <w:sz w:val="24"/>
          <w:szCs w:val="24"/>
        </w:rPr>
        <w:t>性能套餐是保持一致的，</w:t>
      </w:r>
      <w:ins w:id="117" w:author="odaaneuva" w:date="2015-11-12T18:09:00Z">
        <w:r w:rsidR="00080741">
          <w:rPr>
            <w:rFonts w:asciiTheme="minorEastAsia" w:eastAsiaTheme="minorEastAsia" w:hAnsiTheme="minorEastAsia" w:cs="微软雅黑"/>
            <w:sz w:val="24"/>
            <w:szCs w:val="24"/>
          </w:rPr>
          <w:t>会变更所有</w:t>
        </w:r>
        <w:r w:rsidR="00E9043F">
          <w:rPr>
            <w:rFonts w:asciiTheme="minorEastAsia" w:eastAsiaTheme="minorEastAsia" w:hAnsiTheme="minorEastAsia" w:cs="微软雅黑" w:hint="eastAsia"/>
            <w:sz w:val="24"/>
            <w:szCs w:val="24"/>
          </w:rPr>
          <w:t>的</w:t>
        </w:r>
        <w:r w:rsidR="00E9043F">
          <w:rPr>
            <w:rFonts w:asciiTheme="minorEastAsia" w:eastAsiaTheme="minorEastAsia" w:hAnsiTheme="minorEastAsia" w:cs="微软雅黑"/>
            <w:sz w:val="24"/>
            <w:szCs w:val="24"/>
          </w:rPr>
          <w:t>upsql</w:t>
        </w:r>
        <w:r w:rsidR="00E9043F">
          <w:rPr>
            <w:rFonts w:asciiTheme="minorEastAsia" w:eastAsiaTheme="minorEastAsia" w:hAnsiTheme="minorEastAsia" w:cs="微软雅黑" w:hint="eastAsia"/>
            <w:sz w:val="24"/>
            <w:szCs w:val="24"/>
          </w:rPr>
          <w:t>实例</w:t>
        </w:r>
        <w:r w:rsidR="00E9043F">
          <w:rPr>
            <w:rFonts w:asciiTheme="minorEastAsia" w:eastAsiaTheme="minorEastAsia" w:hAnsiTheme="minorEastAsia" w:cs="微软雅黑"/>
            <w:sz w:val="24"/>
            <w:szCs w:val="24"/>
          </w:rPr>
          <w:t>性能套餐。</w:t>
        </w:r>
      </w:ins>
      <w:ins w:id="118" w:author="odaaneuva" w:date="2015-11-12T18:10:00Z">
        <w:r w:rsidR="00E9043F">
          <w:rPr>
            <w:rFonts w:asciiTheme="minorEastAsia" w:eastAsiaTheme="minorEastAsia" w:hAnsiTheme="minorEastAsia" w:cs="微软雅黑" w:hint="eastAsia"/>
            <w:sz w:val="24"/>
            <w:szCs w:val="24"/>
          </w:rPr>
          <w:t>当</w:t>
        </w:r>
        <w:r w:rsidR="00E9043F">
          <w:rPr>
            <w:rFonts w:asciiTheme="minorEastAsia" w:eastAsiaTheme="minorEastAsia" w:hAnsiTheme="minorEastAsia" w:cs="微软雅黑"/>
            <w:sz w:val="24"/>
            <w:szCs w:val="24"/>
          </w:rPr>
          <w:t>申请DBaaS实例网络通道带宽变更审核时，</w:t>
        </w:r>
      </w:ins>
      <w:ins w:id="119" w:author="odaaneuva" w:date="2015-11-12T18:11:00Z">
        <w:r w:rsidR="00E9043F">
          <w:rPr>
            <w:rFonts w:asciiTheme="minorEastAsia" w:eastAsiaTheme="minorEastAsia" w:hAnsiTheme="minorEastAsia" w:cs="微软雅黑" w:hint="eastAsia"/>
            <w:sz w:val="24"/>
            <w:szCs w:val="24"/>
          </w:rPr>
          <w:t>DBaaS实例</w:t>
        </w:r>
        <w:r w:rsidR="00E9043F">
          <w:rPr>
            <w:rFonts w:asciiTheme="minorEastAsia" w:eastAsiaTheme="minorEastAsia" w:hAnsiTheme="minorEastAsia" w:cs="微软雅黑"/>
            <w:sz w:val="24"/>
            <w:szCs w:val="24"/>
          </w:rPr>
          <w:t>下的所有</w:t>
        </w:r>
        <w:r w:rsidR="00E9043F">
          <w:rPr>
            <w:rFonts w:asciiTheme="minorEastAsia" w:eastAsiaTheme="minorEastAsia" w:hAnsiTheme="minorEastAsia" w:cs="微软雅黑" w:hint="eastAsia"/>
            <w:sz w:val="24"/>
            <w:szCs w:val="24"/>
          </w:rPr>
          <w:t>的UP</w:t>
        </w:r>
        <w:r w:rsidR="00E9043F">
          <w:rPr>
            <w:rFonts w:asciiTheme="minorEastAsia" w:eastAsiaTheme="minorEastAsia" w:hAnsiTheme="minorEastAsia" w:cs="微软雅黑"/>
            <w:sz w:val="24"/>
            <w:szCs w:val="24"/>
          </w:rPr>
          <w:t>proxy</w:t>
        </w:r>
        <w:r w:rsidR="00E9043F">
          <w:rPr>
            <w:rFonts w:asciiTheme="minorEastAsia" w:eastAsiaTheme="minorEastAsia" w:hAnsiTheme="minorEastAsia" w:cs="微软雅黑" w:hint="eastAsia"/>
            <w:sz w:val="24"/>
            <w:szCs w:val="24"/>
          </w:rPr>
          <w:t>实例</w:t>
        </w:r>
        <w:r w:rsidR="00E9043F">
          <w:rPr>
            <w:rFonts w:asciiTheme="minorEastAsia" w:eastAsiaTheme="minorEastAsia" w:hAnsiTheme="minorEastAsia" w:cs="微软雅黑"/>
            <w:sz w:val="24"/>
            <w:szCs w:val="24"/>
          </w:rPr>
          <w:t>性能套餐是保持一致的，会变更所有</w:t>
        </w:r>
        <w:r w:rsidR="00E9043F">
          <w:rPr>
            <w:rFonts w:asciiTheme="minorEastAsia" w:eastAsiaTheme="minorEastAsia" w:hAnsiTheme="minorEastAsia" w:cs="微软雅黑" w:hint="eastAsia"/>
            <w:sz w:val="24"/>
            <w:szCs w:val="24"/>
          </w:rPr>
          <w:t>的UP</w:t>
        </w:r>
        <w:r w:rsidR="00E9043F">
          <w:rPr>
            <w:rFonts w:asciiTheme="minorEastAsia" w:eastAsiaTheme="minorEastAsia" w:hAnsiTheme="minorEastAsia" w:cs="微软雅黑"/>
            <w:sz w:val="24"/>
            <w:szCs w:val="24"/>
          </w:rPr>
          <w:t>proxy</w:t>
        </w:r>
        <w:r w:rsidR="00E9043F">
          <w:rPr>
            <w:rFonts w:asciiTheme="minorEastAsia" w:eastAsiaTheme="minorEastAsia" w:hAnsiTheme="minorEastAsia" w:cs="微软雅黑" w:hint="eastAsia"/>
            <w:sz w:val="24"/>
            <w:szCs w:val="24"/>
          </w:rPr>
          <w:t>实例</w:t>
        </w:r>
        <w:r w:rsidR="00E9043F">
          <w:rPr>
            <w:rFonts w:asciiTheme="minorEastAsia" w:eastAsiaTheme="minorEastAsia" w:hAnsiTheme="minorEastAsia" w:cs="微软雅黑"/>
            <w:sz w:val="24"/>
            <w:szCs w:val="24"/>
          </w:rPr>
          <w:t>性能套餐。</w:t>
        </w:r>
      </w:ins>
      <w:del w:id="120" w:author="odaaneuva" w:date="2015-11-12T18:11:00Z">
        <w:r w:rsidR="004623D3" w:rsidDel="00E9043F">
          <w:rPr>
            <w:rFonts w:asciiTheme="minorEastAsia" w:eastAsiaTheme="minorEastAsia" w:hAnsiTheme="minorEastAsia" w:cs="微软雅黑"/>
            <w:sz w:val="24"/>
            <w:szCs w:val="24"/>
          </w:rPr>
          <w:delText>proxy实例</w:delText>
        </w:r>
        <w:r w:rsidR="004623D3" w:rsidDel="00E9043F">
          <w:rPr>
            <w:rFonts w:asciiTheme="minorEastAsia" w:eastAsiaTheme="minorEastAsia" w:hAnsiTheme="minorEastAsia" w:cs="微软雅黑" w:hint="eastAsia"/>
            <w:sz w:val="24"/>
            <w:szCs w:val="24"/>
          </w:rPr>
          <w:delText>的</w:delText>
        </w:r>
        <w:r w:rsidR="004623D3" w:rsidDel="00E9043F">
          <w:rPr>
            <w:rFonts w:asciiTheme="minorEastAsia" w:eastAsiaTheme="minorEastAsia" w:hAnsiTheme="minorEastAsia" w:cs="微软雅黑"/>
            <w:sz w:val="24"/>
            <w:szCs w:val="24"/>
          </w:rPr>
          <w:delText>性能</w:delText>
        </w:r>
      </w:del>
      <w:del w:id="121" w:author="odaaneuva" w:date="2015-11-11T10:34:00Z">
        <w:r w:rsidR="004623D3" w:rsidDel="002C5663">
          <w:rPr>
            <w:rFonts w:asciiTheme="minorEastAsia" w:eastAsiaTheme="minorEastAsia" w:hAnsiTheme="minorEastAsia" w:cs="微软雅黑"/>
            <w:sz w:val="24"/>
            <w:szCs w:val="24"/>
          </w:rPr>
          <w:delText>由</w:delText>
        </w:r>
        <w:r w:rsidR="003B2B85" w:rsidDel="002C5663">
          <w:rPr>
            <w:rFonts w:asciiTheme="minorEastAsia" w:eastAsiaTheme="minorEastAsia" w:hAnsiTheme="minorEastAsia" w:cs="微软雅黑"/>
            <w:sz w:val="24"/>
            <w:szCs w:val="24"/>
          </w:rPr>
          <w:delText>upsql</w:delText>
        </w:r>
        <w:r w:rsidR="004623D3" w:rsidDel="002C5663">
          <w:rPr>
            <w:rFonts w:asciiTheme="minorEastAsia" w:eastAsiaTheme="minorEastAsia" w:hAnsiTheme="minorEastAsia" w:cs="微软雅黑"/>
            <w:sz w:val="24"/>
            <w:szCs w:val="24"/>
          </w:rPr>
          <w:delText>实例的性能决定</w:delText>
        </w:r>
      </w:del>
      <w:del w:id="122" w:author="odaaneuva" w:date="2015-11-12T18:11:00Z">
        <w:r w:rsidR="004623D3" w:rsidDel="00E9043F">
          <w:rPr>
            <w:rFonts w:asciiTheme="minorEastAsia" w:eastAsiaTheme="minorEastAsia" w:hAnsiTheme="minorEastAsia" w:cs="微软雅黑"/>
            <w:sz w:val="24"/>
            <w:szCs w:val="24"/>
          </w:rPr>
          <w:delText>。</w:delText>
        </w:r>
      </w:del>
    </w:p>
    <w:p w:rsidR="00E748CD" w:rsidRDefault="00E748CD" w:rsidP="004D436A">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性能扩展</w:t>
      </w:r>
      <w:r>
        <w:rPr>
          <w:rFonts w:asciiTheme="minorEastAsia" w:eastAsiaTheme="minorEastAsia" w:hAnsiTheme="minorEastAsia" w:cs="微软雅黑"/>
          <w:sz w:val="24"/>
          <w:szCs w:val="24"/>
        </w:rPr>
        <w:t>只能是</w:t>
      </w:r>
      <w:r>
        <w:rPr>
          <w:rFonts w:asciiTheme="minorEastAsia" w:eastAsiaTheme="minorEastAsia" w:hAnsiTheme="minorEastAsia" w:cs="微软雅黑" w:hint="eastAsia"/>
          <w:sz w:val="24"/>
          <w:szCs w:val="24"/>
        </w:rPr>
        <w:t>在</w:t>
      </w:r>
      <w:r>
        <w:rPr>
          <w:rFonts w:asciiTheme="minorEastAsia" w:eastAsiaTheme="minorEastAsia" w:hAnsiTheme="minorEastAsia" w:cs="微软雅黑"/>
          <w:sz w:val="24"/>
          <w:szCs w:val="24"/>
        </w:rPr>
        <w:t>节点内操作，无</w:t>
      </w:r>
      <w:del w:id="123" w:author="odaaneuva" w:date="2015-11-11T10:35:00Z">
        <w:r w:rsidDel="002C5663">
          <w:rPr>
            <w:rFonts w:asciiTheme="minorEastAsia" w:eastAsiaTheme="minorEastAsia" w:hAnsiTheme="minorEastAsia" w:cs="微软雅黑" w:hint="eastAsia"/>
            <w:sz w:val="24"/>
            <w:szCs w:val="24"/>
          </w:rPr>
          <w:delText>直接</w:delText>
        </w:r>
      </w:del>
      <w:r>
        <w:rPr>
          <w:rFonts w:asciiTheme="minorEastAsia" w:eastAsiaTheme="minorEastAsia" w:hAnsiTheme="minorEastAsia" w:cs="微软雅黑"/>
          <w:sz w:val="24"/>
          <w:szCs w:val="24"/>
        </w:rPr>
        <w:t>跨节点性能扩展操作。</w:t>
      </w:r>
    </w:p>
    <w:p w:rsidR="00333B0E" w:rsidRDefault="00403B3A" w:rsidP="00403B3A">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6492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49220"/>
                    </a:xfrm>
                    <a:prstGeom prst="rect">
                      <a:avLst/>
                    </a:prstGeom>
                  </pic:spPr>
                </pic:pic>
              </a:graphicData>
            </a:graphic>
          </wp:inline>
        </w:drawing>
      </w:r>
    </w:p>
    <w:p w:rsidR="00487773" w:rsidRPr="004E548D" w:rsidRDefault="00403B3A" w:rsidP="00487773">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DBaaS实例</w:t>
      </w:r>
      <w:r>
        <w:rPr>
          <w:rFonts w:asciiTheme="minorEastAsia" w:eastAsiaTheme="minorEastAsia" w:hAnsiTheme="minorEastAsia" w:cs="微软雅黑"/>
          <w:sz w:val="24"/>
          <w:szCs w:val="24"/>
        </w:rPr>
        <w:t>性能扩展时序</w:t>
      </w:r>
    </w:p>
    <w:p w:rsidR="004D436A" w:rsidRDefault="00B8053B" w:rsidP="004D436A">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24" w:name="_Toc432757539"/>
      <w:r>
        <w:rPr>
          <w:rFonts w:asciiTheme="majorEastAsia" w:eastAsiaTheme="majorEastAsia" w:hAnsiTheme="majorEastAsia"/>
          <w:b/>
          <w:bCs/>
          <w:kern w:val="0"/>
          <w:sz w:val="28"/>
          <w:szCs w:val="28"/>
        </w:rPr>
        <w:t>DBaaS</w:t>
      </w:r>
      <w:r w:rsidR="004D436A" w:rsidRPr="00CB7269">
        <w:rPr>
          <w:rFonts w:asciiTheme="majorEastAsia" w:eastAsiaTheme="majorEastAsia" w:hAnsiTheme="majorEastAsia"/>
          <w:b/>
          <w:bCs/>
          <w:kern w:val="0"/>
          <w:sz w:val="28"/>
          <w:szCs w:val="28"/>
        </w:rPr>
        <w:t>实例</w:t>
      </w:r>
      <w:r w:rsidR="004D436A" w:rsidRPr="00CB7269">
        <w:rPr>
          <w:rFonts w:asciiTheme="majorEastAsia" w:eastAsiaTheme="majorEastAsia" w:hAnsiTheme="majorEastAsia" w:hint="eastAsia"/>
          <w:b/>
          <w:bCs/>
          <w:kern w:val="0"/>
          <w:sz w:val="28"/>
          <w:szCs w:val="28"/>
        </w:rPr>
        <w:t>容量扩容</w:t>
      </w:r>
      <w:bookmarkEnd w:id="124"/>
    </w:p>
    <w:p w:rsidR="004D436A" w:rsidRDefault="006B2299" w:rsidP="006B2299">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租户</w:t>
      </w:r>
      <w:r>
        <w:rPr>
          <w:rFonts w:asciiTheme="minorEastAsia" w:eastAsiaTheme="minorEastAsia" w:hAnsiTheme="minorEastAsia" w:cs="微软雅黑"/>
          <w:sz w:val="24"/>
          <w:szCs w:val="24"/>
        </w:rPr>
        <w:t>可以</w:t>
      </w:r>
      <w:r>
        <w:rPr>
          <w:rFonts w:asciiTheme="minorEastAsia" w:eastAsiaTheme="minorEastAsia" w:hAnsiTheme="minorEastAsia" w:cs="微软雅黑" w:hint="eastAsia"/>
          <w:sz w:val="24"/>
          <w:szCs w:val="24"/>
        </w:rPr>
        <w:t>对</w:t>
      </w:r>
      <w:r>
        <w:rPr>
          <w:rFonts w:asciiTheme="minorEastAsia" w:eastAsiaTheme="minorEastAsia" w:hAnsiTheme="minorEastAsia" w:cs="微软雅黑"/>
          <w:sz w:val="24"/>
          <w:szCs w:val="24"/>
        </w:rPr>
        <w:t>使用中的DBaaS实例提出表空间容量</w:t>
      </w:r>
      <w:r w:rsidR="006175E4">
        <w:rPr>
          <w:rFonts w:asciiTheme="minorEastAsia" w:eastAsiaTheme="minorEastAsia" w:hAnsiTheme="minorEastAsia" w:cs="微软雅黑" w:hint="eastAsia"/>
          <w:sz w:val="24"/>
          <w:szCs w:val="24"/>
        </w:rPr>
        <w:t>与</w:t>
      </w:r>
      <w:r w:rsidR="006175E4">
        <w:rPr>
          <w:rFonts w:asciiTheme="minorEastAsia" w:eastAsiaTheme="minorEastAsia" w:hAnsiTheme="minorEastAsia" w:cs="微软雅黑"/>
          <w:sz w:val="24"/>
          <w:szCs w:val="24"/>
        </w:rPr>
        <w:t>备份空间容量</w:t>
      </w:r>
      <w:r>
        <w:rPr>
          <w:rFonts w:asciiTheme="minorEastAsia" w:eastAsiaTheme="minorEastAsia" w:hAnsiTheme="minorEastAsia" w:cs="微软雅黑"/>
          <w:sz w:val="24"/>
          <w:szCs w:val="24"/>
        </w:rPr>
        <w:t>扩容申请。</w:t>
      </w:r>
      <w:r w:rsidR="00B8053B">
        <w:rPr>
          <w:rFonts w:asciiTheme="minorEastAsia" w:eastAsiaTheme="minorEastAsia" w:hAnsiTheme="minorEastAsia" w:cs="微软雅黑" w:hint="eastAsia"/>
          <w:sz w:val="24"/>
          <w:szCs w:val="24"/>
        </w:rPr>
        <w:t>一个</w:t>
      </w:r>
      <w:r w:rsidR="00B8053B">
        <w:rPr>
          <w:rFonts w:asciiTheme="minorEastAsia" w:eastAsiaTheme="minorEastAsia" w:hAnsiTheme="minorEastAsia" w:cs="微软雅黑"/>
          <w:sz w:val="24"/>
          <w:szCs w:val="24"/>
        </w:rPr>
        <w:t>DBaaS实例下的所有</w:t>
      </w:r>
      <w:r w:rsidR="003B2B85">
        <w:rPr>
          <w:rFonts w:asciiTheme="minorEastAsia" w:eastAsiaTheme="minorEastAsia" w:hAnsiTheme="minorEastAsia" w:cs="微软雅黑"/>
          <w:sz w:val="24"/>
          <w:szCs w:val="24"/>
        </w:rPr>
        <w:t>upsql</w:t>
      </w:r>
      <w:r w:rsidR="00B8053B">
        <w:rPr>
          <w:rFonts w:asciiTheme="minorEastAsia" w:eastAsiaTheme="minorEastAsia" w:hAnsiTheme="minorEastAsia" w:cs="微软雅黑"/>
          <w:sz w:val="24"/>
          <w:szCs w:val="24"/>
        </w:rPr>
        <w:t>实例的表</w:t>
      </w:r>
      <w:r w:rsidR="00B8053B">
        <w:rPr>
          <w:rFonts w:asciiTheme="minorEastAsia" w:eastAsiaTheme="minorEastAsia" w:hAnsiTheme="minorEastAsia" w:cs="微软雅黑" w:hint="eastAsia"/>
          <w:sz w:val="24"/>
          <w:szCs w:val="24"/>
        </w:rPr>
        <w:t>空间</w:t>
      </w:r>
      <w:r w:rsidR="00B8053B">
        <w:rPr>
          <w:rFonts w:asciiTheme="minorEastAsia" w:eastAsiaTheme="minorEastAsia" w:hAnsiTheme="minorEastAsia" w:cs="微软雅黑"/>
          <w:sz w:val="24"/>
          <w:szCs w:val="24"/>
        </w:rPr>
        <w:t>等容量数据</w:t>
      </w:r>
      <w:r w:rsidR="00B8053B">
        <w:rPr>
          <w:rFonts w:asciiTheme="minorEastAsia" w:eastAsiaTheme="minorEastAsia" w:hAnsiTheme="minorEastAsia" w:cs="微软雅黑" w:hint="eastAsia"/>
          <w:sz w:val="24"/>
          <w:szCs w:val="24"/>
        </w:rPr>
        <w:t>保持一致</w:t>
      </w:r>
      <w:r w:rsidR="00B8053B">
        <w:rPr>
          <w:rFonts w:asciiTheme="minorEastAsia" w:eastAsiaTheme="minorEastAsia" w:hAnsiTheme="minorEastAsia" w:cs="微软雅黑"/>
          <w:sz w:val="24"/>
          <w:szCs w:val="24"/>
        </w:rPr>
        <w:t>。</w:t>
      </w:r>
    </w:p>
    <w:p w:rsidR="00D216E3" w:rsidRDefault="00D216E3" w:rsidP="00D216E3">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8479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47975"/>
                    </a:xfrm>
                    <a:prstGeom prst="rect">
                      <a:avLst/>
                    </a:prstGeom>
                  </pic:spPr>
                </pic:pic>
              </a:graphicData>
            </a:graphic>
          </wp:inline>
        </w:drawing>
      </w:r>
    </w:p>
    <w:p w:rsidR="003C6754" w:rsidRDefault="00D216E3" w:rsidP="005D6861">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DBaaS实例</w:t>
      </w:r>
      <w:r>
        <w:rPr>
          <w:rFonts w:asciiTheme="minorEastAsia" w:eastAsiaTheme="minorEastAsia" w:hAnsiTheme="minorEastAsia" w:cs="微软雅黑"/>
          <w:sz w:val="24"/>
          <w:szCs w:val="24"/>
        </w:rPr>
        <w:t>容量扩容时序</w:t>
      </w:r>
    </w:p>
    <w:p w:rsidR="006175E4" w:rsidRPr="006175E4" w:rsidRDefault="006175E4" w:rsidP="006175E4">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25" w:name="_Toc432757540"/>
      <w:r w:rsidRPr="006175E4">
        <w:rPr>
          <w:rFonts w:asciiTheme="majorEastAsia" w:eastAsiaTheme="majorEastAsia" w:hAnsiTheme="majorEastAsia" w:hint="eastAsia"/>
          <w:b/>
          <w:bCs/>
          <w:kern w:val="0"/>
          <w:sz w:val="28"/>
          <w:szCs w:val="28"/>
        </w:rPr>
        <w:t>DBaaS实例</w:t>
      </w:r>
      <w:r w:rsidRPr="006175E4">
        <w:rPr>
          <w:rFonts w:asciiTheme="majorEastAsia" w:eastAsiaTheme="majorEastAsia" w:hAnsiTheme="majorEastAsia"/>
          <w:b/>
          <w:bCs/>
          <w:kern w:val="0"/>
          <w:sz w:val="28"/>
          <w:szCs w:val="28"/>
        </w:rPr>
        <w:t>日志空间大小修改</w:t>
      </w:r>
      <w:bookmarkEnd w:id="125"/>
    </w:p>
    <w:p w:rsidR="006175E4" w:rsidRDefault="006175E4" w:rsidP="006B2299">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管理</w:t>
      </w:r>
      <w:r>
        <w:rPr>
          <w:rFonts w:asciiTheme="minorEastAsia" w:eastAsiaTheme="minorEastAsia" w:hAnsiTheme="minorEastAsia" w:cs="微软雅黑"/>
          <w:sz w:val="24"/>
          <w:szCs w:val="24"/>
        </w:rPr>
        <w:t>员</w:t>
      </w:r>
      <w:r>
        <w:rPr>
          <w:rFonts w:asciiTheme="minorEastAsia" w:eastAsiaTheme="minorEastAsia" w:hAnsiTheme="minorEastAsia" w:cs="微软雅黑" w:hint="eastAsia"/>
          <w:sz w:val="24"/>
          <w:szCs w:val="24"/>
        </w:rPr>
        <w:t>对于</w:t>
      </w:r>
      <w:r>
        <w:rPr>
          <w:rFonts w:asciiTheme="minorEastAsia" w:eastAsiaTheme="minorEastAsia" w:hAnsiTheme="minorEastAsia" w:cs="微软雅黑"/>
          <w:sz w:val="24"/>
          <w:szCs w:val="24"/>
        </w:rPr>
        <w:t>DBaaS</w:t>
      </w:r>
      <w:r w:rsidRPr="004E548D">
        <w:rPr>
          <w:rFonts w:asciiTheme="minorEastAsia" w:eastAsiaTheme="minorEastAsia" w:hAnsiTheme="minorEastAsia" w:cs="微软雅黑"/>
          <w:sz w:val="24"/>
          <w:szCs w:val="24"/>
        </w:rPr>
        <w:t>实例</w:t>
      </w:r>
      <w:r>
        <w:rPr>
          <w:rFonts w:asciiTheme="minorEastAsia" w:eastAsiaTheme="minorEastAsia" w:hAnsiTheme="minorEastAsia" w:cs="微软雅黑" w:hint="eastAsia"/>
          <w:sz w:val="24"/>
          <w:szCs w:val="24"/>
        </w:rPr>
        <w:t>的</w:t>
      </w:r>
      <w:r w:rsidRPr="004E548D">
        <w:rPr>
          <w:rFonts w:asciiTheme="minorEastAsia" w:eastAsiaTheme="minorEastAsia" w:hAnsiTheme="minorEastAsia" w:cs="微软雅黑"/>
          <w:sz w:val="24"/>
          <w:szCs w:val="24"/>
        </w:rPr>
        <w:t>BinLog目录大小、Re</w:t>
      </w:r>
      <w:r>
        <w:rPr>
          <w:rFonts w:asciiTheme="minorEastAsia" w:eastAsiaTheme="minorEastAsia" w:hAnsiTheme="minorEastAsia" w:cs="微软雅黑"/>
          <w:sz w:val="24"/>
          <w:szCs w:val="24"/>
        </w:rPr>
        <w:t>d</w:t>
      </w:r>
      <w:r w:rsidRPr="004E548D">
        <w:rPr>
          <w:rFonts w:asciiTheme="minorEastAsia" w:eastAsiaTheme="minorEastAsia" w:hAnsiTheme="minorEastAsia" w:cs="微软雅黑"/>
          <w:sz w:val="24"/>
          <w:szCs w:val="24"/>
        </w:rPr>
        <w:t>Log目录大小</w:t>
      </w:r>
      <w:r>
        <w:rPr>
          <w:rFonts w:asciiTheme="minorEastAsia" w:eastAsiaTheme="minorEastAsia" w:hAnsiTheme="minorEastAsia" w:cs="微软雅黑" w:hint="eastAsia"/>
          <w:sz w:val="24"/>
          <w:szCs w:val="24"/>
        </w:rPr>
        <w:t>、</w:t>
      </w:r>
      <w:r w:rsidRPr="004E548D">
        <w:rPr>
          <w:rFonts w:asciiTheme="minorEastAsia" w:eastAsiaTheme="minorEastAsia" w:hAnsiTheme="minorEastAsia" w:cs="微软雅黑"/>
          <w:sz w:val="24"/>
          <w:szCs w:val="24"/>
        </w:rPr>
        <w:t>RelLog目录</w:t>
      </w:r>
      <w:r w:rsidRPr="004E548D">
        <w:rPr>
          <w:rFonts w:asciiTheme="minorEastAsia" w:eastAsiaTheme="minorEastAsia" w:hAnsiTheme="minorEastAsia" w:cs="微软雅黑"/>
          <w:sz w:val="24"/>
          <w:szCs w:val="24"/>
        </w:rPr>
        <w:lastRenderedPageBreak/>
        <w:t>大小</w:t>
      </w:r>
      <w:r>
        <w:rPr>
          <w:rFonts w:asciiTheme="minorEastAsia" w:eastAsiaTheme="minorEastAsia" w:hAnsiTheme="minorEastAsia" w:cs="微软雅黑" w:hint="eastAsia"/>
          <w:sz w:val="24"/>
          <w:szCs w:val="24"/>
        </w:rPr>
        <w:t>可</w:t>
      </w:r>
      <w:r>
        <w:rPr>
          <w:rFonts w:asciiTheme="minorEastAsia" w:eastAsiaTheme="minorEastAsia" w:hAnsiTheme="minorEastAsia" w:cs="微软雅黑"/>
          <w:sz w:val="24"/>
          <w:szCs w:val="24"/>
        </w:rPr>
        <w:t>执行修改。</w:t>
      </w:r>
    </w:p>
    <w:p w:rsidR="00956504" w:rsidRDefault="00956504" w:rsidP="0095650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04914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49145"/>
                    </a:xfrm>
                    <a:prstGeom prst="rect">
                      <a:avLst/>
                    </a:prstGeom>
                  </pic:spPr>
                </pic:pic>
              </a:graphicData>
            </a:graphic>
          </wp:inline>
        </w:drawing>
      </w:r>
    </w:p>
    <w:p w:rsidR="00956504" w:rsidRDefault="00956504" w:rsidP="0095650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修改DBaaS</w:t>
      </w:r>
      <w:r>
        <w:rPr>
          <w:rFonts w:asciiTheme="minorEastAsia" w:eastAsiaTheme="minorEastAsia" w:hAnsiTheme="minorEastAsia" w:cs="微软雅黑"/>
          <w:sz w:val="24"/>
          <w:szCs w:val="24"/>
        </w:rPr>
        <w:t>日志空间</w:t>
      </w:r>
      <w:r>
        <w:rPr>
          <w:rFonts w:asciiTheme="minorEastAsia" w:eastAsiaTheme="minorEastAsia" w:hAnsiTheme="minorEastAsia" w:cs="微软雅黑" w:hint="eastAsia"/>
          <w:sz w:val="24"/>
          <w:szCs w:val="24"/>
        </w:rPr>
        <w:t>大小</w:t>
      </w:r>
      <w:r>
        <w:rPr>
          <w:rFonts w:asciiTheme="minorEastAsia" w:eastAsiaTheme="minorEastAsia" w:hAnsiTheme="minorEastAsia" w:cs="微软雅黑"/>
          <w:sz w:val="24"/>
          <w:szCs w:val="24"/>
        </w:rPr>
        <w:t>界面原型</w:t>
      </w:r>
    </w:p>
    <w:p w:rsidR="00956504" w:rsidRDefault="00956504" w:rsidP="0095650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1800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80080"/>
                    </a:xfrm>
                    <a:prstGeom prst="rect">
                      <a:avLst/>
                    </a:prstGeom>
                  </pic:spPr>
                </pic:pic>
              </a:graphicData>
            </a:graphic>
          </wp:inline>
        </w:drawing>
      </w:r>
    </w:p>
    <w:p w:rsidR="00956504" w:rsidRPr="006175E4" w:rsidRDefault="00956504" w:rsidP="0095650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修改DBaaS</w:t>
      </w:r>
      <w:r>
        <w:rPr>
          <w:rFonts w:asciiTheme="minorEastAsia" w:eastAsiaTheme="minorEastAsia" w:hAnsiTheme="minorEastAsia" w:cs="微软雅黑"/>
          <w:sz w:val="24"/>
          <w:szCs w:val="24"/>
        </w:rPr>
        <w:t>实例日志空间大小时序</w:t>
      </w:r>
    </w:p>
    <w:p w:rsidR="00BF729B" w:rsidRPr="00D95EB6" w:rsidRDefault="00BF729B" w:rsidP="00BF729B">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26" w:name="_Toc432757541"/>
      <w:r>
        <w:rPr>
          <w:rFonts w:asciiTheme="majorEastAsia" w:eastAsiaTheme="majorEastAsia" w:hAnsiTheme="majorEastAsia" w:hint="eastAsia"/>
          <w:b/>
          <w:bCs/>
          <w:kern w:val="0"/>
          <w:sz w:val="28"/>
          <w:szCs w:val="28"/>
        </w:rPr>
        <w:t>DBaaS实例资源</w:t>
      </w:r>
      <w:r>
        <w:rPr>
          <w:rFonts w:asciiTheme="majorEastAsia" w:eastAsiaTheme="majorEastAsia" w:hAnsiTheme="majorEastAsia"/>
          <w:b/>
          <w:bCs/>
          <w:kern w:val="0"/>
          <w:sz w:val="28"/>
          <w:szCs w:val="28"/>
        </w:rPr>
        <w:t>变更</w:t>
      </w:r>
      <w:r w:rsidRPr="00CB7269">
        <w:rPr>
          <w:rFonts w:asciiTheme="majorEastAsia" w:eastAsiaTheme="majorEastAsia" w:hAnsiTheme="majorEastAsia"/>
          <w:b/>
          <w:bCs/>
          <w:kern w:val="0"/>
          <w:sz w:val="28"/>
          <w:szCs w:val="28"/>
        </w:rPr>
        <w:t>审核</w:t>
      </w:r>
      <w:bookmarkEnd w:id="126"/>
    </w:p>
    <w:p w:rsidR="00BF729B" w:rsidRDefault="00BF729B" w:rsidP="00BF729B">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管理员</w:t>
      </w:r>
      <w:r w:rsidR="00B176E1">
        <w:rPr>
          <w:rFonts w:asciiTheme="minorEastAsia" w:eastAsiaTheme="minorEastAsia" w:hAnsiTheme="minorEastAsia" w:cs="微软雅黑" w:hint="eastAsia"/>
          <w:sz w:val="24"/>
          <w:szCs w:val="24"/>
        </w:rPr>
        <w:t>与</w:t>
      </w:r>
      <w:r w:rsidR="00B176E1" w:rsidRPr="004E548D">
        <w:rPr>
          <w:rFonts w:asciiTheme="minorEastAsia" w:eastAsiaTheme="minorEastAsia" w:hAnsiTheme="minorEastAsia" w:cs="微软雅黑" w:hint="eastAsia"/>
          <w:sz w:val="24"/>
          <w:szCs w:val="24"/>
        </w:rPr>
        <w:t>一线操作员</w:t>
      </w:r>
      <w:r w:rsidRPr="004E548D">
        <w:rPr>
          <w:rFonts w:asciiTheme="minorEastAsia" w:eastAsiaTheme="minorEastAsia" w:hAnsiTheme="minorEastAsia" w:cs="微软雅黑" w:hint="eastAsia"/>
          <w:sz w:val="24"/>
          <w:szCs w:val="24"/>
        </w:rPr>
        <w:t>对于</w:t>
      </w:r>
      <w:r w:rsidRPr="004E548D">
        <w:rPr>
          <w:rFonts w:asciiTheme="minorEastAsia" w:eastAsiaTheme="minorEastAsia" w:hAnsiTheme="minorEastAsia" w:cs="微软雅黑"/>
          <w:sz w:val="24"/>
          <w:szCs w:val="24"/>
        </w:rPr>
        <w:t>租户</w:t>
      </w:r>
      <w:r w:rsidRPr="004E548D">
        <w:rPr>
          <w:rFonts w:asciiTheme="minorEastAsia" w:eastAsiaTheme="minorEastAsia" w:hAnsiTheme="minorEastAsia" w:cs="微软雅黑" w:hint="eastAsia"/>
          <w:sz w:val="24"/>
          <w:szCs w:val="24"/>
        </w:rPr>
        <w:t>提出</w:t>
      </w:r>
      <w:r w:rsidRPr="004E548D">
        <w:rPr>
          <w:rFonts w:asciiTheme="minorEastAsia" w:eastAsiaTheme="minorEastAsia" w:hAnsiTheme="minorEastAsia" w:cs="微软雅黑"/>
          <w:sz w:val="24"/>
          <w:szCs w:val="24"/>
        </w:rPr>
        <w:t>的</w:t>
      </w:r>
      <w:r>
        <w:rPr>
          <w:rFonts w:asciiTheme="minorEastAsia" w:eastAsiaTheme="minorEastAsia" w:hAnsiTheme="minorEastAsia" w:cs="微软雅黑"/>
          <w:sz w:val="24"/>
          <w:szCs w:val="24"/>
        </w:rPr>
        <w:t>DBaaS实例</w:t>
      </w:r>
      <w:r w:rsidRPr="004E548D">
        <w:rPr>
          <w:rFonts w:asciiTheme="minorEastAsia" w:eastAsiaTheme="minorEastAsia" w:hAnsiTheme="minorEastAsia" w:cs="微软雅黑" w:hint="eastAsia"/>
          <w:sz w:val="24"/>
          <w:szCs w:val="24"/>
        </w:rPr>
        <w:t>创建</w:t>
      </w:r>
      <w:r w:rsidRPr="004E548D">
        <w:rPr>
          <w:rFonts w:asciiTheme="minorEastAsia" w:eastAsiaTheme="minorEastAsia" w:hAnsiTheme="minorEastAsia" w:cs="微软雅黑"/>
          <w:sz w:val="24"/>
          <w:szCs w:val="24"/>
        </w:rPr>
        <w:t>申请</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性能</w:t>
      </w:r>
      <w:r w:rsidR="00B176E1">
        <w:rPr>
          <w:rFonts w:asciiTheme="minorEastAsia" w:eastAsiaTheme="minorEastAsia" w:hAnsiTheme="minorEastAsia" w:cs="微软雅黑" w:hint="eastAsia"/>
          <w:sz w:val="24"/>
          <w:szCs w:val="24"/>
        </w:rPr>
        <w:t>扩展</w:t>
      </w:r>
      <w:r>
        <w:rPr>
          <w:rFonts w:asciiTheme="minorEastAsia" w:eastAsiaTheme="minorEastAsia" w:hAnsiTheme="minorEastAsia" w:cs="微软雅黑"/>
          <w:sz w:val="24"/>
          <w:szCs w:val="24"/>
        </w:rPr>
        <w:t>、容量</w:t>
      </w:r>
      <w:r w:rsidR="006175E4">
        <w:rPr>
          <w:rFonts w:asciiTheme="minorEastAsia" w:eastAsiaTheme="minorEastAsia" w:hAnsiTheme="minorEastAsia" w:cs="微软雅黑" w:hint="eastAsia"/>
          <w:sz w:val="24"/>
          <w:szCs w:val="24"/>
        </w:rPr>
        <w:t>扩容</w:t>
      </w:r>
      <w:r>
        <w:rPr>
          <w:rFonts w:asciiTheme="minorEastAsia" w:eastAsiaTheme="minorEastAsia" w:hAnsiTheme="minorEastAsia" w:cs="微软雅黑"/>
          <w:sz w:val="24"/>
          <w:szCs w:val="24"/>
        </w:rPr>
        <w:t>申请</w:t>
      </w:r>
      <w:r w:rsidRPr="004E548D">
        <w:rPr>
          <w:rFonts w:asciiTheme="minorEastAsia" w:eastAsiaTheme="minorEastAsia" w:hAnsiTheme="minorEastAsia" w:cs="微软雅黑"/>
          <w:sz w:val="24"/>
          <w:szCs w:val="24"/>
        </w:rPr>
        <w:t>作出批复，</w:t>
      </w:r>
      <w:r w:rsidR="006B2299">
        <w:rPr>
          <w:rFonts w:asciiTheme="minorEastAsia" w:eastAsiaTheme="minorEastAsia" w:hAnsiTheme="minorEastAsia" w:cs="微软雅黑" w:hint="eastAsia"/>
          <w:sz w:val="24"/>
          <w:szCs w:val="24"/>
        </w:rPr>
        <w:t>DBaaS</w:t>
      </w:r>
      <w:r w:rsidR="006B2299">
        <w:rPr>
          <w:rFonts w:asciiTheme="minorEastAsia" w:eastAsiaTheme="minorEastAsia" w:hAnsiTheme="minorEastAsia" w:cs="微软雅黑"/>
          <w:sz w:val="24"/>
          <w:szCs w:val="24"/>
        </w:rPr>
        <w:t>申请审核</w:t>
      </w:r>
      <w:r w:rsidRPr="00A416B2">
        <w:rPr>
          <w:rFonts w:asciiTheme="minorEastAsia" w:eastAsiaTheme="minorEastAsia" w:hAnsiTheme="minorEastAsia" w:cs="微软雅黑" w:hint="eastAsia"/>
          <w:sz w:val="24"/>
          <w:szCs w:val="24"/>
        </w:rPr>
        <w:t>同意</w:t>
      </w:r>
      <w:r w:rsidR="006B2299">
        <w:rPr>
          <w:rFonts w:asciiTheme="minorEastAsia" w:eastAsiaTheme="minorEastAsia" w:hAnsiTheme="minorEastAsia" w:cs="微软雅黑" w:hint="eastAsia"/>
          <w:sz w:val="24"/>
          <w:szCs w:val="24"/>
        </w:rPr>
        <w:t>后</w:t>
      </w:r>
      <w:r w:rsidR="006B2299">
        <w:rPr>
          <w:rFonts w:asciiTheme="minorEastAsia" w:eastAsiaTheme="minorEastAsia" w:hAnsiTheme="minorEastAsia" w:cs="微软雅黑"/>
          <w:sz w:val="24"/>
          <w:szCs w:val="24"/>
        </w:rPr>
        <w:t>，管理员和一线操作员</w:t>
      </w:r>
      <w:r>
        <w:rPr>
          <w:rFonts w:asciiTheme="minorEastAsia" w:eastAsiaTheme="minorEastAsia" w:hAnsiTheme="minorEastAsia" w:cs="微软雅黑" w:hint="eastAsia"/>
          <w:sz w:val="24"/>
          <w:szCs w:val="24"/>
        </w:rPr>
        <w:t>可以进行</w:t>
      </w:r>
      <w:ins w:id="127" w:author="odaaneuva" w:date="2015-11-12T18:16:00Z">
        <w:r w:rsidR="00F5607D">
          <w:rPr>
            <w:rFonts w:asciiTheme="minorEastAsia" w:eastAsiaTheme="minorEastAsia" w:hAnsiTheme="minorEastAsia" w:cs="微软雅黑"/>
            <w:sz w:val="24"/>
            <w:szCs w:val="24"/>
          </w:rPr>
          <w:t>需求专业补充</w:t>
        </w:r>
      </w:ins>
      <w:ins w:id="128" w:author="odaaneuva" w:date="2015-11-12T18:19:00Z">
        <w:r w:rsidR="006F7EEE">
          <w:rPr>
            <w:rFonts w:asciiTheme="minorEastAsia" w:eastAsiaTheme="minorEastAsia" w:hAnsiTheme="minorEastAsia" w:cs="微软雅黑"/>
            <w:sz w:val="24"/>
            <w:szCs w:val="24"/>
          </w:rPr>
          <w:t>（</w:t>
        </w:r>
        <w:r w:rsidR="004C195D">
          <w:rPr>
            <w:rFonts w:asciiTheme="minorEastAsia" w:eastAsiaTheme="minorEastAsia" w:hAnsiTheme="minorEastAsia" w:cs="微软雅黑"/>
            <w:sz w:val="24"/>
            <w:szCs w:val="24"/>
          </w:rPr>
          <w:t>创建申请</w:t>
        </w:r>
      </w:ins>
      <w:ins w:id="129" w:author="odaaneuva" w:date="2015-11-12T18:20:00Z">
        <w:r w:rsidR="00D15EC1">
          <w:rPr>
            <w:rFonts w:asciiTheme="minorEastAsia" w:eastAsiaTheme="minorEastAsia" w:hAnsiTheme="minorEastAsia" w:cs="微软雅黑"/>
            <w:sz w:val="24"/>
            <w:szCs w:val="24"/>
          </w:rPr>
          <w:t>中补充</w:t>
        </w:r>
      </w:ins>
      <w:ins w:id="130" w:author="odaaneuva" w:date="2015-11-12T18:19:00Z">
        <w:r w:rsidR="006F7EEE">
          <w:rPr>
            <w:rFonts w:asciiTheme="minorEastAsia" w:eastAsiaTheme="minorEastAsia" w:hAnsiTheme="minorEastAsia" w:cs="微软雅黑"/>
            <w:sz w:val="24"/>
            <w:szCs w:val="24"/>
          </w:rPr>
          <w:t>UPproxy版本选择）</w:t>
        </w:r>
      </w:ins>
      <w:ins w:id="131" w:author="odaaneuva" w:date="2015-11-12T18:16:00Z">
        <w:r w:rsidR="00F5607D">
          <w:rPr>
            <w:rFonts w:asciiTheme="minorEastAsia" w:eastAsiaTheme="minorEastAsia" w:hAnsiTheme="minorEastAsia" w:cs="微软雅黑"/>
            <w:sz w:val="24"/>
            <w:szCs w:val="24"/>
          </w:rPr>
          <w:t>，</w:t>
        </w:r>
      </w:ins>
      <w:r>
        <w:rPr>
          <w:rFonts w:asciiTheme="minorEastAsia" w:eastAsiaTheme="minorEastAsia" w:hAnsiTheme="minorEastAsia" w:cs="微软雅黑"/>
          <w:sz w:val="24"/>
          <w:szCs w:val="24"/>
        </w:rPr>
        <w:t>人工干预</w:t>
      </w:r>
      <w:ins w:id="132" w:author="odaaneuva" w:date="2015-11-12T18:17:00Z">
        <w:r w:rsidR="00F5607D">
          <w:rPr>
            <w:rFonts w:asciiTheme="minorEastAsia" w:eastAsiaTheme="minorEastAsia" w:hAnsiTheme="minorEastAsia" w:cs="微软雅黑"/>
            <w:sz w:val="24"/>
            <w:szCs w:val="24"/>
          </w:rPr>
          <w:t>指定UPproxy外部业务</w:t>
        </w:r>
      </w:ins>
      <w:del w:id="133" w:author="odaaneuva" w:date="2015-11-12T18:16:00Z">
        <w:r w:rsidDel="00F5607D">
          <w:rPr>
            <w:rFonts w:asciiTheme="minorEastAsia" w:eastAsiaTheme="minorEastAsia" w:hAnsiTheme="minorEastAsia" w:cs="微软雅黑"/>
            <w:sz w:val="24"/>
            <w:szCs w:val="24"/>
          </w:rPr>
          <w:delText>选择</w:delText>
        </w:r>
        <w:r w:rsidDel="00F5607D">
          <w:rPr>
            <w:rFonts w:asciiTheme="minorEastAsia" w:eastAsiaTheme="minorEastAsia" w:hAnsiTheme="minorEastAsia" w:cs="微软雅黑" w:hint="eastAsia"/>
            <w:sz w:val="24"/>
            <w:szCs w:val="24"/>
          </w:rPr>
          <w:delText>服务</w:delText>
        </w:r>
      </w:del>
      <w:ins w:id="134" w:author="odaaneuva" w:date="2015-11-12T18:17:00Z">
        <w:r w:rsidR="00F5607D">
          <w:rPr>
            <w:rFonts w:asciiTheme="minorEastAsia" w:eastAsiaTheme="minorEastAsia" w:hAnsiTheme="minorEastAsia" w:cs="微软雅黑"/>
            <w:sz w:val="24"/>
            <w:szCs w:val="24"/>
          </w:rPr>
          <w:t>IP地址段</w:t>
        </w:r>
      </w:ins>
      <w:del w:id="135" w:author="odaaneuva" w:date="2015-11-12T18:16:00Z">
        <w:r w:rsidDel="00F5607D">
          <w:rPr>
            <w:rFonts w:asciiTheme="minorEastAsia" w:eastAsiaTheme="minorEastAsia" w:hAnsiTheme="minorEastAsia" w:cs="微软雅黑"/>
            <w:sz w:val="24"/>
            <w:szCs w:val="24"/>
          </w:rPr>
          <w:delText>IP段</w:delText>
        </w:r>
      </w:del>
      <w:r>
        <w:rPr>
          <w:rFonts w:asciiTheme="minorEastAsia" w:eastAsiaTheme="minorEastAsia" w:hAnsiTheme="minorEastAsia" w:cs="微软雅黑"/>
          <w:sz w:val="24"/>
          <w:szCs w:val="24"/>
        </w:rPr>
        <w:t>、</w:t>
      </w:r>
      <w:ins w:id="136" w:author="odaaneuva" w:date="2015-11-12T18:18:00Z">
        <w:r w:rsidR="00F5607D">
          <w:rPr>
            <w:rFonts w:asciiTheme="minorEastAsia" w:eastAsiaTheme="minorEastAsia" w:hAnsiTheme="minorEastAsia" w:cs="微软雅黑"/>
            <w:sz w:val="24"/>
            <w:szCs w:val="24"/>
          </w:rPr>
          <w:t>指定</w:t>
        </w:r>
      </w:ins>
      <w:ins w:id="137" w:author="odaaneuva" w:date="2015-11-12T18:17:00Z">
        <w:r w:rsidR="00F5607D">
          <w:rPr>
            <w:rFonts w:asciiTheme="minorEastAsia" w:eastAsiaTheme="minorEastAsia" w:hAnsiTheme="minorEastAsia" w:cs="微软雅黑"/>
            <w:sz w:val="24"/>
            <w:szCs w:val="24"/>
          </w:rPr>
          <w:t>UPsql</w:t>
        </w:r>
        <w:r w:rsidR="00F5607D">
          <w:rPr>
            <w:rFonts w:asciiTheme="minorEastAsia" w:eastAsiaTheme="minorEastAsia" w:hAnsiTheme="minorEastAsia" w:cs="微软雅黑" w:hint="eastAsia"/>
            <w:sz w:val="24"/>
            <w:szCs w:val="24"/>
          </w:rPr>
          <w:t>部署</w:t>
        </w:r>
      </w:ins>
      <w:r w:rsidR="006B2299">
        <w:rPr>
          <w:rFonts w:asciiTheme="minorEastAsia" w:eastAsiaTheme="minorEastAsia" w:hAnsiTheme="minorEastAsia" w:cs="微软雅黑" w:hint="eastAsia"/>
          <w:sz w:val="24"/>
          <w:szCs w:val="24"/>
        </w:rPr>
        <w:t>物理机</w:t>
      </w:r>
      <w:ins w:id="138" w:author="odaaneuva" w:date="2015-11-12T18:18:00Z">
        <w:r w:rsidR="00F5607D">
          <w:rPr>
            <w:rFonts w:asciiTheme="minorEastAsia" w:eastAsiaTheme="minorEastAsia" w:hAnsiTheme="minorEastAsia" w:cs="微软雅黑"/>
            <w:sz w:val="24"/>
            <w:szCs w:val="24"/>
          </w:rPr>
          <w:t>，</w:t>
        </w:r>
        <w:r w:rsidR="00F5607D">
          <w:rPr>
            <w:rFonts w:asciiTheme="minorEastAsia" w:eastAsiaTheme="minorEastAsia" w:hAnsiTheme="minorEastAsia" w:cs="微软雅黑" w:hint="eastAsia"/>
            <w:sz w:val="24"/>
            <w:szCs w:val="24"/>
          </w:rPr>
          <w:t>指定</w:t>
        </w:r>
        <w:r w:rsidR="00F5607D">
          <w:rPr>
            <w:rFonts w:asciiTheme="minorEastAsia" w:eastAsiaTheme="minorEastAsia" w:hAnsiTheme="minorEastAsia" w:cs="微软雅黑"/>
            <w:sz w:val="24"/>
            <w:szCs w:val="24"/>
          </w:rPr>
          <w:t>UPproxy部署</w:t>
        </w:r>
        <w:r w:rsidR="00F5607D">
          <w:rPr>
            <w:rFonts w:asciiTheme="minorEastAsia" w:eastAsiaTheme="minorEastAsia" w:hAnsiTheme="minorEastAsia" w:cs="微软雅黑" w:hint="eastAsia"/>
            <w:sz w:val="24"/>
            <w:szCs w:val="24"/>
          </w:rPr>
          <w:t>物理机</w:t>
        </w:r>
        <w:r w:rsidR="00F5607D">
          <w:rPr>
            <w:rFonts w:asciiTheme="minorEastAsia" w:eastAsiaTheme="minorEastAsia" w:hAnsiTheme="minorEastAsia" w:cs="微软雅黑"/>
            <w:sz w:val="24"/>
            <w:szCs w:val="24"/>
          </w:rPr>
          <w:t>。</w:t>
        </w:r>
      </w:ins>
      <w:del w:id="139" w:author="odaaneuva" w:date="2015-11-12T18:18:00Z">
        <w:r w:rsidDel="00F5607D">
          <w:rPr>
            <w:rFonts w:asciiTheme="minorEastAsia" w:eastAsiaTheme="minorEastAsia" w:hAnsiTheme="minorEastAsia" w:cs="微软雅黑"/>
            <w:sz w:val="24"/>
            <w:szCs w:val="24"/>
          </w:rPr>
          <w:delText>。</w:delText>
        </w:r>
      </w:del>
    </w:p>
    <w:p w:rsidR="00576A1C" w:rsidRDefault="00576A1C" w:rsidP="00BF729B">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审核结果</w:t>
      </w:r>
      <w:r>
        <w:rPr>
          <w:rFonts w:asciiTheme="minorEastAsia" w:eastAsiaTheme="minorEastAsia" w:hAnsiTheme="minorEastAsia" w:cs="微软雅黑"/>
          <w:sz w:val="24"/>
          <w:szCs w:val="24"/>
        </w:rPr>
        <w:t>将在租户的消息窗口中展示</w:t>
      </w:r>
      <w:r w:rsidR="00333B0E">
        <w:rPr>
          <w:rFonts w:asciiTheme="minorEastAsia" w:eastAsiaTheme="minorEastAsia" w:hAnsiTheme="minorEastAsia" w:cs="微软雅黑" w:hint="eastAsia"/>
          <w:sz w:val="24"/>
          <w:szCs w:val="24"/>
        </w:rPr>
        <w:t>。</w:t>
      </w:r>
    </w:p>
    <w:p w:rsidR="00333B0E" w:rsidRDefault="00154EDC" w:rsidP="00154EDC">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9121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12110"/>
                    </a:xfrm>
                    <a:prstGeom prst="rect">
                      <a:avLst/>
                    </a:prstGeom>
                  </pic:spPr>
                </pic:pic>
              </a:graphicData>
            </a:graphic>
          </wp:inline>
        </w:drawing>
      </w:r>
    </w:p>
    <w:p w:rsidR="00CA372B" w:rsidRDefault="00CA372B" w:rsidP="00154EDC">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申请审核</w:t>
      </w:r>
      <w:r>
        <w:rPr>
          <w:rFonts w:asciiTheme="minorEastAsia" w:eastAsiaTheme="minorEastAsia" w:hAnsiTheme="minorEastAsia" w:cs="微软雅黑"/>
          <w:sz w:val="24"/>
          <w:szCs w:val="24"/>
        </w:rPr>
        <w:t>界面原型</w:t>
      </w:r>
    </w:p>
    <w:p w:rsidR="00333B0E" w:rsidRPr="00333B0E" w:rsidRDefault="00333B0E" w:rsidP="00333B0E">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4097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97655"/>
                    </a:xfrm>
                    <a:prstGeom prst="rect">
                      <a:avLst/>
                    </a:prstGeom>
                  </pic:spPr>
                </pic:pic>
              </a:graphicData>
            </a:graphic>
          </wp:inline>
        </w:drawing>
      </w:r>
    </w:p>
    <w:p w:rsidR="004D436A" w:rsidRPr="00CB7269" w:rsidRDefault="00FE492C" w:rsidP="004D436A">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40" w:name="_Toc432757542"/>
      <w:commentRangeStart w:id="141"/>
      <w:r>
        <w:rPr>
          <w:rFonts w:asciiTheme="majorEastAsia" w:eastAsiaTheme="majorEastAsia" w:hAnsiTheme="majorEastAsia" w:hint="eastAsia"/>
          <w:b/>
          <w:bCs/>
          <w:kern w:val="0"/>
          <w:sz w:val="28"/>
          <w:szCs w:val="28"/>
        </w:rPr>
        <w:t>DBaaS实例</w:t>
      </w:r>
      <w:r w:rsidR="004D436A" w:rsidRPr="00CB7269">
        <w:rPr>
          <w:rFonts w:asciiTheme="majorEastAsia" w:eastAsiaTheme="majorEastAsia" w:hAnsiTheme="majorEastAsia" w:hint="eastAsia"/>
          <w:b/>
          <w:bCs/>
          <w:kern w:val="0"/>
          <w:sz w:val="28"/>
          <w:szCs w:val="28"/>
        </w:rPr>
        <w:t>中用户权限及访问管理</w:t>
      </w:r>
      <w:bookmarkEnd w:id="140"/>
      <w:commentRangeEnd w:id="141"/>
      <w:r w:rsidR="007609FF">
        <w:rPr>
          <w:rStyle w:val="af0"/>
        </w:rPr>
        <w:commentReference w:id="141"/>
      </w:r>
    </w:p>
    <w:p w:rsidR="004D436A" w:rsidRPr="004E548D" w:rsidRDefault="004D436A" w:rsidP="004D436A">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租户</w:t>
      </w:r>
      <w:r>
        <w:rPr>
          <w:rFonts w:asciiTheme="minorEastAsia" w:eastAsiaTheme="minorEastAsia" w:hAnsiTheme="minorEastAsia" w:cs="微软雅黑"/>
          <w:sz w:val="24"/>
          <w:szCs w:val="24"/>
        </w:rPr>
        <w:t>可以对</w:t>
      </w:r>
      <w:r w:rsidR="00FE492C">
        <w:rPr>
          <w:rFonts w:asciiTheme="minorEastAsia" w:eastAsiaTheme="minorEastAsia" w:hAnsiTheme="minorEastAsia" w:cs="微软雅黑"/>
          <w:sz w:val="24"/>
          <w:szCs w:val="24"/>
        </w:rPr>
        <w:t>DBaaS实例</w:t>
      </w:r>
      <w:r>
        <w:rPr>
          <w:rFonts w:asciiTheme="minorEastAsia" w:eastAsiaTheme="minorEastAsia" w:hAnsiTheme="minorEastAsia" w:cs="微软雅黑"/>
          <w:sz w:val="24"/>
          <w:szCs w:val="24"/>
        </w:rPr>
        <w:t>下的数据实例</w:t>
      </w:r>
      <w:r>
        <w:rPr>
          <w:rFonts w:asciiTheme="minorEastAsia" w:eastAsiaTheme="minorEastAsia" w:hAnsiTheme="minorEastAsia" w:cs="微软雅黑" w:hint="eastAsia"/>
          <w:sz w:val="24"/>
          <w:szCs w:val="24"/>
        </w:rPr>
        <w:t>进行</w:t>
      </w:r>
      <w:r>
        <w:rPr>
          <w:rFonts w:asciiTheme="minorEastAsia" w:eastAsiaTheme="minorEastAsia" w:hAnsiTheme="minorEastAsia" w:cs="微软雅黑"/>
          <w:sz w:val="24"/>
          <w:szCs w:val="24"/>
        </w:rPr>
        <w:t>账号</w:t>
      </w:r>
      <w:r w:rsidR="006175E4">
        <w:rPr>
          <w:rFonts w:asciiTheme="minorEastAsia" w:eastAsiaTheme="minorEastAsia" w:hAnsiTheme="minorEastAsia" w:cs="微软雅黑" w:hint="eastAsia"/>
          <w:sz w:val="24"/>
          <w:szCs w:val="24"/>
        </w:rPr>
        <w:t>进行权限</w:t>
      </w:r>
      <w:r w:rsidR="006175E4">
        <w:rPr>
          <w:rFonts w:asciiTheme="minorEastAsia" w:eastAsiaTheme="minorEastAsia" w:hAnsiTheme="minorEastAsia" w:cs="微软雅黑"/>
          <w:sz w:val="24"/>
          <w:szCs w:val="24"/>
        </w:rPr>
        <w:t>和密码的管理</w:t>
      </w:r>
      <w:r>
        <w:rPr>
          <w:rFonts w:asciiTheme="minorEastAsia" w:eastAsiaTheme="minorEastAsia" w:hAnsiTheme="minorEastAsia" w:cs="微软雅黑"/>
          <w:sz w:val="24"/>
          <w:szCs w:val="24"/>
        </w:rPr>
        <w:t>。包括</w:t>
      </w:r>
      <w:r w:rsidR="006175E4">
        <w:rPr>
          <w:rFonts w:asciiTheme="minorEastAsia" w:eastAsiaTheme="minorEastAsia" w:hAnsiTheme="minorEastAsia" w:cs="微软雅黑" w:hint="eastAsia"/>
          <w:sz w:val="24"/>
          <w:szCs w:val="24"/>
        </w:rPr>
        <w:t>编辑、</w:t>
      </w:r>
      <w:r w:rsidR="006175E4">
        <w:rPr>
          <w:rFonts w:asciiTheme="minorEastAsia" w:eastAsiaTheme="minorEastAsia" w:hAnsiTheme="minorEastAsia" w:cs="微软雅黑"/>
          <w:sz w:val="24"/>
          <w:szCs w:val="24"/>
        </w:rPr>
        <w:t>新增、删除实例用户，修改实例用户权限（</w:t>
      </w:r>
      <w:r w:rsidR="006175E4">
        <w:rPr>
          <w:rFonts w:asciiTheme="minorEastAsia" w:eastAsiaTheme="minorEastAsia" w:hAnsiTheme="minorEastAsia" w:cs="微软雅黑" w:hint="eastAsia"/>
          <w:sz w:val="24"/>
          <w:szCs w:val="24"/>
        </w:rPr>
        <w:t>指的</w:t>
      </w:r>
      <w:r w:rsidR="006175E4">
        <w:rPr>
          <w:rFonts w:asciiTheme="minorEastAsia" w:eastAsiaTheme="minorEastAsia" w:hAnsiTheme="minorEastAsia" w:cs="微软雅黑"/>
          <w:sz w:val="24"/>
          <w:szCs w:val="24"/>
        </w:rPr>
        <w:t>是指定该用户属于应用访</w:t>
      </w:r>
      <w:r w:rsidR="006175E4">
        <w:rPr>
          <w:rFonts w:asciiTheme="minorEastAsia" w:eastAsiaTheme="minorEastAsia" w:hAnsiTheme="minorEastAsia" w:cs="微软雅黑"/>
          <w:sz w:val="24"/>
          <w:szCs w:val="24"/>
        </w:rPr>
        <w:lastRenderedPageBreak/>
        <w:t>问用户还是</w:t>
      </w:r>
      <w:r w:rsidR="006175E4">
        <w:rPr>
          <w:rFonts w:asciiTheme="minorEastAsia" w:eastAsiaTheme="minorEastAsia" w:hAnsiTheme="minorEastAsia" w:cs="微软雅黑" w:hint="eastAsia"/>
          <w:sz w:val="24"/>
          <w:szCs w:val="24"/>
        </w:rPr>
        <w:t>数据库</w:t>
      </w:r>
      <w:r w:rsidR="006175E4">
        <w:rPr>
          <w:rFonts w:asciiTheme="minorEastAsia" w:eastAsiaTheme="minorEastAsia" w:hAnsiTheme="minorEastAsia" w:cs="微软雅黑"/>
          <w:sz w:val="24"/>
          <w:szCs w:val="24"/>
        </w:rPr>
        <w:t>变更用户）</w:t>
      </w:r>
      <w:r w:rsidR="006175E4">
        <w:rPr>
          <w:rFonts w:asciiTheme="minorEastAsia" w:eastAsiaTheme="minorEastAsia" w:hAnsiTheme="minorEastAsia" w:cs="微软雅黑" w:hint="eastAsia"/>
          <w:sz w:val="24"/>
          <w:szCs w:val="24"/>
        </w:rPr>
        <w:t>。</w:t>
      </w:r>
    </w:p>
    <w:p w:rsidR="004D436A" w:rsidRDefault="004D436A" w:rsidP="004D436A">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可以对</w:t>
      </w:r>
      <w:r w:rsidR="00FE492C">
        <w:rPr>
          <w:rFonts w:asciiTheme="minorEastAsia" w:eastAsiaTheme="minorEastAsia" w:hAnsiTheme="minorEastAsia" w:cs="微软雅黑" w:hint="eastAsia"/>
          <w:sz w:val="24"/>
          <w:szCs w:val="24"/>
        </w:rPr>
        <w:t>DBaaS实例</w:t>
      </w:r>
      <w:r>
        <w:rPr>
          <w:rFonts w:asciiTheme="minorEastAsia" w:eastAsiaTheme="minorEastAsia" w:hAnsiTheme="minorEastAsia" w:cs="微软雅黑"/>
          <w:sz w:val="24"/>
          <w:szCs w:val="24"/>
        </w:rPr>
        <w:t>下</w:t>
      </w:r>
      <w:r w:rsidRPr="004E548D">
        <w:rPr>
          <w:rFonts w:asciiTheme="minorEastAsia" w:eastAsiaTheme="minorEastAsia" w:hAnsiTheme="minorEastAsia" w:cs="微软雅黑"/>
          <w:sz w:val="24"/>
          <w:szCs w:val="24"/>
        </w:rPr>
        <w:t>数据</w:t>
      </w:r>
      <w:r w:rsidRPr="004E548D">
        <w:rPr>
          <w:rFonts w:asciiTheme="minorEastAsia" w:eastAsiaTheme="minorEastAsia" w:hAnsiTheme="minorEastAsia" w:cs="微软雅黑" w:hint="eastAsia"/>
          <w:sz w:val="24"/>
          <w:szCs w:val="24"/>
        </w:rPr>
        <w:t>库实例</w:t>
      </w:r>
      <w:r w:rsidRPr="004E548D">
        <w:rPr>
          <w:rFonts w:asciiTheme="minorEastAsia" w:eastAsiaTheme="minorEastAsia" w:hAnsiTheme="minorEastAsia" w:cs="微软雅黑"/>
          <w:sz w:val="24"/>
          <w:szCs w:val="24"/>
        </w:rPr>
        <w:t>的</w:t>
      </w:r>
      <w:r w:rsidRPr="004E548D">
        <w:rPr>
          <w:rFonts w:asciiTheme="minorEastAsia" w:eastAsiaTheme="minorEastAsia" w:hAnsiTheme="minorEastAsia" w:cs="微软雅黑" w:hint="eastAsia"/>
          <w:sz w:val="24"/>
          <w:szCs w:val="24"/>
        </w:rPr>
        <w:t>访问IP白名单执</w:t>
      </w:r>
      <w:r w:rsidRPr="004E548D">
        <w:rPr>
          <w:rFonts w:asciiTheme="minorEastAsia" w:eastAsiaTheme="minorEastAsia" w:hAnsiTheme="minorEastAsia" w:cs="微软雅黑"/>
          <w:sz w:val="24"/>
          <w:szCs w:val="24"/>
        </w:rPr>
        <w:t>行增、</w:t>
      </w:r>
      <w:r w:rsidRPr="004E548D">
        <w:rPr>
          <w:rFonts w:asciiTheme="minorEastAsia" w:eastAsiaTheme="minorEastAsia" w:hAnsiTheme="minorEastAsia" w:cs="微软雅黑" w:hint="eastAsia"/>
          <w:sz w:val="24"/>
          <w:szCs w:val="24"/>
        </w:rPr>
        <w:t>删</w:t>
      </w:r>
      <w:r w:rsidRPr="004E548D">
        <w:rPr>
          <w:rFonts w:asciiTheme="minorEastAsia" w:eastAsiaTheme="minorEastAsia" w:hAnsiTheme="minorEastAsia" w:cs="微软雅黑"/>
          <w:sz w:val="24"/>
          <w:szCs w:val="24"/>
        </w:rPr>
        <w:t>、改、</w:t>
      </w:r>
      <w:r w:rsidRPr="004E548D">
        <w:rPr>
          <w:rFonts w:asciiTheme="minorEastAsia" w:eastAsiaTheme="minorEastAsia" w:hAnsiTheme="minorEastAsia" w:cs="微软雅黑" w:hint="eastAsia"/>
          <w:sz w:val="24"/>
          <w:szCs w:val="24"/>
        </w:rPr>
        <w:t>查</w:t>
      </w:r>
      <w:r w:rsidRPr="004E548D">
        <w:rPr>
          <w:rFonts w:asciiTheme="minorEastAsia" w:eastAsiaTheme="minorEastAsia" w:hAnsiTheme="minorEastAsia" w:cs="微软雅黑"/>
          <w:sz w:val="24"/>
          <w:szCs w:val="24"/>
        </w:rPr>
        <w:t>管理</w:t>
      </w:r>
      <w:r>
        <w:rPr>
          <w:rFonts w:asciiTheme="minorEastAsia" w:eastAsiaTheme="minorEastAsia" w:hAnsiTheme="minorEastAsia" w:cs="微软雅黑" w:hint="eastAsia"/>
          <w:sz w:val="24"/>
          <w:szCs w:val="24"/>
        </w:rPr>
        <w:t>。</w:t>
      </w:r>
    </w:p>
    <w:p w:rsidR="0055741F" w:rsidRDefault="0055741F" w:rsidP="0055741F">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13741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37410"/>
                    </a:xfrm>
                    <a:prstGeom prst="rect">
                      <a:avLst/>
                    </a:prstGeom>
                  </pic:spPr>
                </pic:pic>
              </a:graphicData>
            </a:graphic>
          </wp:inline>
        </w:drawing>
      </w:r>
    </w:p>
    <w:p w:rsidR="0055741F" w:rsidRDefault="0055741F" w:rsidP="0055741F">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实例用户管理界面原型</w:t>
      </w:r>
    </w:p>
    <w:p w:rsidR="00570B74" w:rsidRDefault="00570B74" w:rsidP="00570B74">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38506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85060"/>
                    </a:xfrm>
                    <a:prstGeom prst="rect">
                      <a:avLst/>
                    </a:prstGeom>
                  </pic:spPr>
                </pic:pic>
              </a:graphicData>
            </a:graphic>
          </wp:inline>
        </w:drawing>
      </w:r>
    </w:p>
    <w:p w:rsidR="00EF51CD" w:rsidRDefault="00EF51CD" w:rsidP="00570B7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白名单</w:t>
      </w:r>
      <w:r>
        <w:rPr>
          <w:rFonts w:asciiTheme="minorEastAsia" w:eastAsiaTheme="minorEastAsia" w:hAnsiTheme="minorEastAsia" w:cs="微软雅黑"/>
          <w:sz w:val="24"/>
          <w:szCs w:val="24"/>
        </w:rPr>
        <w:t>设置操作</w:t>
      </w:r>
      <w:r>
        <w:rPr>
          <w:rFonts w:asciiTheme="minorEastAsia" w:eastAsiaTheme="minorEastAsia" w:hAnsiTheme="minorEastAsia" w:cs="微软雅黑" w:hint="eastAsia"/>
          <w:sz w:val="24"/>
          <w:szCs w:val="24"/>
        </w:rPr>
        <w:t>界面原型</w:t>
      </w:r>
    </w:p>
    <w:p w:rsidR="00EF51CD" w:rsidRDefault="00EF51CD" w:rsidP="00570B74">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1680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68015"/>
                    </a:xfrm>
                    <a:prstGeom prst="rect">
                      <a:avLst/>
                    </a:prstGeom>
                  </pic:spPr>
                </pic:pic>
              </a:graphicData>
            </a:graphic>
          </wp:inline>
        </w:drawing>
      </w:r>
    </w:p>
    <w:p w:rsidR="00EF51CD" w:rsidRDefault="00EF51CD" w:rsidP="00570B74">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新增白名单</w:t>
      </w:r>
      <w:r>
        <w:rPr>
          <w:rFonts w:asciiTheme="minorEastAsia" w:eastAsiaTheme="minorEastAsia" w:hAnsiTheme="minorEastAsia" w:cs="微软雅黑"/>
          <w:sz w:val="24"/>
          <w:szCs w:val="24"/>
        </w:rPr>
        <w:t>时序</w:t>
      </w:r>
    </w:p>
    <w:p w:rsidR="00E86D58" w:rsidRDefault="00E86D58" w:rsidP="00E86D58">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42" w:name="_Toc432757543"/>
      <w:r>
        <w:rPr>
          <w:rFonts w:asciiTheme="majorEastAsia" w:eastAsiaTheme="majorEastAsia" w:hAnsiTheme="majorEastAsia" w:hint="eastAsia"/>
          <w:b/>
          <w:bCs/>
          <w:kern w:val="0"/>
          <w:sz w:val="28"/>
          <w:szCs w:val="28"/>
        </w:rPr>
        <w:t>DBaaS实例</w:t>
      </w:r>
      <w:r w:rsidRPr="00E86D58">
        <w:rPr>
          <w:rFonts w:asciiTheme="majorEastAsia" w:eastAsiaTheme="majorEastAsia" w:hAnsiTheme="majorEastAsia" w:hint="eastAsia"/>
          <w:b/>
          <w:bCs/>
          <w:kern w:val="0"/>
          <w:sz w:val="28"/>
          <w:szCs w:val="28"/>
        </w:rPr>
        <w:t>备份策略</w:t>
      </w:r>
      <w:r w:rsidRPr="00E86D58">
        <w:rPr>
          <w:rFonts w:asciiTheme="majorEastAsia" w:eastAsiaTheme="majorEastAsia" w:hAnsiTheme="majorEastAsia"/>
          <w:b/>
          <w:bCs/>
          <w:kern w:val="0"/>
          <w:sz w:val="28"/>
          <w:szCs w:val="28"/>
        </w:rPr>
        <w:t>管理</w:t>
      </w:r>
      <w:bookmarkEnd w:id="142"/>
    </w:p>
    <w:p w:rsidR="009D2363" w:rsidRPr="009D2363" w:rsidRDefault="006F3291" w:rsidP="001D0594">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w:t>
      </w:r>
      <w:r w:rsidR="00BD6177">
        <w:rPr>
          <w:rFonts w:asciiTheme="minorEastAsia" w:eastAsiaTheme="minorEastAsia" w:hAnsiTheme="minorEastAsia" w:cs="微软雅黑" w:hint="eastAsia"/>
          <w:sz w:val="24"/>
          <w:szCs w:val="24"/>
        </w:rPr>
        <w:t>备份</w:t>
      </w:r>
      <w:r w:rsidR="00BD6177">
        <w:rPr>
          <w:rFonts w:asciiTheme="minorEastAsia" w:eastAsiaTheme="minorEastAsia" w:hAnsiTheme="minorEastAsia" w:cs="微软雅黑"/>
          <w:sz w:val="24"/>
          <w:szCs w:val="24"/>
        </w:rPr>
        <w:t>文件保存路径</w:t>
      </w:r>
      <w:r w:rsidR="00013637">
        <w:rPr>
          <w:rFonts w:asciiTheme="minorEastAsia" w:eastAsiaTheme="minorEastAsia" w:hAnsiTheme="minorEastAsia" w:cs="微软雅黑" w:hint="eastAsia"/>
          <w:sz w:val="24"/>
          <w:szCs w:val="24"/>
        </w:rPr>
        <w:t>默认</w:t>
      </w:r>
      <w:r w:rsidR="00013637">
        <w:rPr>
          <w:rFonts w:asciiTheme="minorEastAsia" w:eastAsiaTheme="minorEastAsia" w:hAnsiTheme="minorEastAsia" w:cs="微软雅黑"/>
          <w:sz w:val="24"/>
          <w:szCs w:val="24"/>
        </w:rPr>
        <w:t>在N</w:t>
      </w:r>
      <w:ins w:id="143" w:author="odaaneuva" w:date="2015-11-12T14:45:00Z">
        <w:r w:rsidR="00487773">
          <w:rPr>
            <w:rFonts w:asciiTheme="minorEastAsia" w:eastAsiaTheme="minorEastAsia" w:hAnsiTheme="minorEastAsia" w:cs="微软雅黑"/>
            <w:sz w:val="24"/>
            <w:szCs w:val="24"/>
          </w:rPr>
          <w:t>AS</w:t>
        </w:r>
      </w:ins>
      <w:del w:id="144" w:author="odaaneuva" w:date="2015-11-12T14:45:00Z">
        <w:r w:rsidR="00013637" w:rsidDel="00487773">
          <w:rPr>
            <w:rFonts w:asciiTheme="minorEastAsia" w:eastAsiaTheme="minorEastAsia" w:hAnsiTheme="minorEastAsia" w:cs="微软雅黑"/>
            <w:sz w:val="24"/>
            <w:szCs w:val="24"/>
          </w:rPr>
          <w:delText>SA</w:delText>
        </w:r>
      </w:del>
      <w:r w:rsidR="00013637">
        <w:rPr>
          <w:rFonts w:asciiTheme="minorEastAsia" w:eastAsiaTheme="minorEastAsia" w:hAnsiTheme="minorEastAsia" w:cs="微软雅黑"/>
          <w:sz w:val="24"/>
          <w:szCs w:val="24"/>
        </w:rPr>
        <w:t>上</w:t>
      </w:r>
      <w:r w:rsidR="00013637">
        <w:rPr>
          <w:rFonts w:asciiTheme="minorEastAsia" w:eastAsiaTheme="minorEastAsia" w:hAnsiTheme="minorEastAsia" w:cs="微软雅黑" w:hint="eastAsia"/>
          <w:sz w:val="24"/>
          <w:szCs w:val="24"/>
        </w:rPr>
        <w:t>，</w:t>
      </w:r>
      <w:r w:rsidR="00013637">
        <w:rPr>
          <w:rFonts w:asciiTheme="minorEastAsia" w:eastAsiaTheme="minorEastAsia" w:hAnsiTheme="minorEastAsia" w:cs="微软雅黑"/>
          <w:sz w:val="24"/>
          <w:szCs w:val="24"/>
        </w:rPr>
        <w:t>不能</w:t>
      </w:r>
      <w:r>
        <w:rPr>
          <w:rFonts w:asciiTheme="minorEastAsia" w:eastAsiaTheme="minorEastAsia" w:hAnsiTheme="minorEastAsia" w:cs="微软雅黑" w:hint="eastAsia"/>
          <w:sz w:val="24"/>
          <w:szCs w:val="24"/>
        </w:rPr>
        <w:t>自由</w:t>
      </w:r>
      <w:r w:rsidR="00013637">
        <w:rPr>
          <w:rFonts w:asciiTheme="minorEastAsia" w:eastAsiaTheme="minorEastAsia" w:hAnsiTheme="minorEastAsia" w:cs="微软雅黑"/>
          <w:sz w:val="24"/>
          <w:szCs w:val="24"/>
        </w:rPr>
        <w:t>选择</w:t>
      </w:r>
      <w:r w:rsidR="00D71ECB">
        <w:rPr>
          <w:rFonts w:asciiTheme="minorEastAsia" w:eastAsiaTheme="minorEastAsia" w:hAnsiTheme="minorEastAsia" w:cs="微软雅黑" w:hint="eastAsia"/>
          <w:sz w:val="24"/>
          <w:szCs w:val="24"/>
        </w:rPr>
        <w:t>，备份</w:t>
      </w:r>
      <w:r w:rsidR="00D71ECB">
        <w:rPr>
          <w:rFonts w:asciiTheme="minorEastAsia" w:eastAsiaTheme="minorEastAsia" w:hAnsiTheme="minorEastAsia" w:cs="微软雅黑"/>
          <w:sz w:val="24"/>
          <w:szCs w:val="24"/>
        </w:rPr>
        <w:t>文件名系统自动生成，包括实例名、备份时间</w:t>
      </w:r>
      <w:r w:rsidR="00013637">
        <w:rPr>
          <w:rFonts w:asciiTheme="minorEastAsia" w:eastAsiaTheme="minorEastAsia" w:hAnsiTheme="minorEastAsia" w:cs="微软雅黑"/>
          <w:sz w:val="24"/>
          <w:szCs w:val="24"/>
        </w:rPr>
        <w:t>。</w:t>
      </w:r>
      <w:r>
        <w:rPr>
          <w:rFonts w:asciiTheme="minorEastAsia" w:eastAsiaTheme="minorEastAsia" w:hAnsiTheme="minorEastAsia" w:cs="微软雅黑" w:hint="eastAsia"/>
          <w:sz w:val="24"/>
          <w:szCs w:val="24"/>
        </w:rPr>
        <w:t>备份</w:t>
      </w:r>
      <w:r>
        <w:rPr>
          <w:rFonts w:asciiTheme="minorEastAsia" w:eastAsiaTheme="minorEastAsia" w:hAnsiTheme="minorEastAsia" w:cs="微软雅黑"/>
          <w:sz w:val="24"/>
          <w:szCs w:val="24"/>
        </w:rPr>
        <w:t>策略包括：BACKUP镜像备份（</w:t>
      </w:r>
      <w:r w:rsidR="00800C00">
        <w:rPr>
          <w:rFonts w:asciiTheme="minorEastAsia" w:eastAsiaTheme="minorEastAsia" w:hAnsiTheme="minorEastAsia" w:cs="微软雅黑" w:hint="eastAsia"/>
          <w:sz w:val="24"/>
          <w:szCs w:val="24"/>
        </w:rPr>
        <w:t>当前</w:t>
      </w:r>
      <w:r w:rsidR="00800C00">
        <w:rPr>
          <w:rFonts w:asciiTheme="minorEastAsia" w:eastAsiaTheme="minorEastAsia" w:hAnsiTheme="minorEastAsia" w:cs="微软雅黑"/>
          <w:sz w:val="24"/>
          <w:szCs w:val="24"/>
        </w:rPr>
        <w:t>只</w:t>
      </w:r>
      <w:r>
        <w:rPr>
          <w:rFonts w:asciiTheme="minorEastAsia" w:eastAsiaTheme="minorEastAsia" w:hAnsiTheme="minorEastAsia" w:cs="微软雅黑"/>
          <w:sz w:val="24"/>
          <w:szCs w:val="24"/>
        </w:rPr>
        <w:t>提供全量备份方式）</w:t>
      </w:r>
      <w:r>
        <w:rPr>
          <w:rFonts w:asciiTheme="minorEastAsia" w:eastAsiaTheme="minorEastAsia" w:hAnsiTheme="minorEastAsia" w:cs="微软雅黑" w:hint="eastAsia"/>
          <w:sz w:val="24"/>
          <w:szCs w:val="24"/>
        </w:rPr>
        <w:t>以及</w:t>
      </w:r>
      <w:r>
        <w:rPr>
          <w:rFonts w:asciiTheme="minorEastAsia" w:eastAsiaTheme="minorEastAsia" w:hAnsiTheme="minorEastAsia" w:cs="微软雅黑"/>
          <w:sz w:val="24"/>
          <w:szCs w:val="24"/>
        </w:rPr>
        <w:t>表格导出备份</w:t>
      </w:r>
      <w:r>
        <w:rPr>
          <w:rFonts w:asciiTheme="minorEastAsia" w:eastAsiaTheme="minorEastAsia" w:hAnsiTheme="minorEastAsia" w:cs="微软雅黑" w:hint="eastAsia"/>
          <w:sz w:val="24"/>
          <w:szCs w:val="24"/>
        </w:rPr>
        <w:t>。</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份表格列表（如果</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w:t>
      </w:r>
      <w:r w:rsidRPr="009D2363">
        <w:rPr>
          <w:rFonts w:asciiTheme="minorEastAsia" w:eastAsiaTheme="minorEastAsia" w:hAnsiTheme="minorEastAsia" w:cs="微软雅黑" w:hint="eastAsia"/>
          <w:sz w:val="24"/>
          <w:szCs w:val="24"/>
        </w:rPr>
        <w:t>类</w:t>
      </w:r>
      <w:r w:rsidRPr="009D2363">
        <w:rPr>
          <w:rFonts w:asciiTheme="minorEastAsia" w:eastAsiaTheme="minorEastAsia" w:hAnsiTheme="minorEastAsia" w:cs="微软雅黑"/>
          <w:sz w:val="24"/>
          <w:szCs w:val="24"/>
        </w:rPr>
        <w:t>型</w:t>
      </w:r>
      <w:r w:rsidRPr="009D2363">
        <w:rPr>
          <w:rFonts w:asciiTheme="minorEastAsia" w:eastAsiaTheme="minorEastAsia" w:hAnsiTheme="minorEastAsia" w:cs="微软雅黑" w:hint="eastAsia"/>
          <w:sz w:val="24"/>
          <w:szCs w:val="24"/>
        </w:rPr>
        <w:t>为导</w:t>
      </w:r>
      <w:r w:rsidRPr="009D2363">
        <w:rPr>
          <w:rFonts w:asciiTheme="minorEastAsia" w:eastAsiaTheme="minorEastAsia" w:hAnsiTheme="minorEastAsia" w:cs="微软雅黑"/>
          <w:sz w:val="24"/>
          <w:szCs w:val="24"/>
        </w:rPr>
        <w:t>表</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份）：支持自</w:t>
      </w:r>
      <w:r w:rsidRPr="009D2363">
        <w:rPr>
          <w:rFonts w:asciiTheme="minorEastAsia" w:eastAsiaTheme="minorEastAsia" w:hAnsiTheme="minorEastAsia" w:cs="微软雅黑" w:hint="eastAsia"/>
          <w:sz w:val="24"/>
          <w:szCs w:val="24"/>
        </w:rPr>
        <w:t>动</w:t>
      </w:r>
      <w:r w:rsidRPr="009D2363">
        <w:rPr>
          <w:rFonts w:asciiTheme="minorEastAsia" w:eastAsiaTheme="minorEastAsia" w:hAnsiTheme="minorEastAsia" w:cs="微软雅黑"/>
          <w:sz w:val="24"/>
          <w:szCs w:val="24"/>
        </w:rPr>
        <w:t>数据</w:t>
      </w:r>
      <w:r w:rsidRPr="009D2363">
        <w:rPr>
          <w:rFonts w:asciiTheme="minorEastAsia" w:eastAsiaTheme="minorEastAsia" w:hAnsiTheme="minorEastAsia" w:cs="微软雅黑" w:hint="eastAsia"/>
          <w:sz w:val="24"/>
          <w:szCs w:val="24"/>
        </w:rPr>
        <w:t>库</w:t>
      </w:r>
      <w:r w:rsidRPr="009D2363">
        <w:rPr>
          <w:rFonts w:asciiTheme="minorEastAsia" w:eastAsiaTheme="minorEastAsia" w:hAnsiTheme="minorEastAsia" w:cs="微软雅黑"/>
          <w:sz w:val="24"/>
          <w:szCs w:val="24"/>
        </w:rPr>
        <w:t>中表格，</w:t>
      </w:r>
      <w:r w:rsidRPr="009D2363">
        <w:rPr>
          <w:rFonts w:asciiTheme="minorEastAsia" w:eastAsiaTheme="minorEastAsia" w:hAnsiTheme="minorEastAsia" w:cs="微软雅黑" w:hint="eastAsia"/>
          <w:sz w:val="24"/>
          <w:szCs w:val="24"/>
        </w:rPr>
        <w:t>选择</w:t>
      </w:r>
      <w:r w:rsidRPr="009D2363">
        <w:rPr>
          <w:rFonts w:asciiTheme="minorEastAsia" w:eastAsiaTheme="minorEastAsia" w:hAnsiTheme="minorEastAsia" w:cs="微软雅黑"/>
          <w:sz w:val="24"/>
          <w:szCs w:val="24"/>
        </w:rPr>
        <w:t>相关表格列表</w:t>
      </w:r>
      <w:r w:rsidR="00446992">
        <w:rPr>
          <w:rFonts w:asciiTheme="minorEastAsia" w:eastAsiaTheme="minorEastAsia" w:hAnsiTheme="minorEastAsia" w:cs="微软雅黑" w:hint="eastAsia"/>
          <w:sz w:val="24"/>
          <w:szCs w:val="24"/>
        </w:rPr>
        <w:t>，需要选择</w:t>
      </w:r>
      <w:r w:rsidR="00446992">
        <w:rPr>
          <w:rFonts w:asciiTheme="minorEastAsia" w:eastAsiaTheme="minorEastAsia" w:hAnsiTheme="minorEastAsia" w:cs="微软雅黑"/>
          <w:sz w:val="24"/>
          <w:szCs w:val="24"/>
        </w:rPr>
        <w:t>是导出表结构还是导出表结构和数据</w:t>
      </w:r>
      <w:r w:rsidR="00751F5A">
        <w:rPr>
          <w:rFonts w:asciiTheme="minorEastAsia" w:eastAsiaTheme="minorEastAsia" w:hAnsiTheme="minorEastAsia" w:cs="微软雅黑" w:hint="eastAsia"/>
          <w:sz w:val="24"/>
          <w:szCs w:val="24"/>
        </w:rPr>
        <w:t>。</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份模式：自</w:t>
      </w:r>
      <w:r w:rsidRPr="009D2363">
        <w:rPr>
          <w:rFonts w:asciiTheme="minorEastAsia" w:eastAsiaTheme="minorEastAsia" w:hAnsiTheme="minorEastAsia" w:cs="微软雅黑" w:hint="eastAsia"/>
          <w:sz w:val="24"/>
          <w:szCs w:val="24"/>
        </w:rPr>
        <w:t>动</w:t>
      </w:r>
      <w:r w:rsidRPr="009D2363">
        <w:rPr>
          <w:rFonts w:asciiTheme="minorEastAsia" w:eastAsiaTheme="minorEastAsia" w:hAnsiTheme="minorEastAsia" w:cs="微软雅黑"/>
          <w:sz w:val="24"/>
          <w:szCs w:val="24"/>
        </w:rPr>
        <w:t>、手</w:t>
      </w:r>
      <w:r w:rsidRPr="009D2363">
        <w:rPr>
          <w:rFonts w:asciiTheme="minorEastAsia" w:eastAsiaTheme="minorEastAsia" w:hAnsiTheme="minorEastAsia" w:cs="微软雅黑" w:hint="eastAsia"/>
          <w:sz w:val="24"/>
          <w:szCs w:val="24"/>
        </w:rPr>
        <w:t>动</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份周期：能</w:t>
      </w:r>
      <w:r w:rsidRPr="009D2363">
        <w:rPr>
          <w:rFonts w:asciiTheme="minorEastAsia" w:eastAsiaTheme="minorEastAsia" w:hAnsiTheme="minorEastAsia" w:cs="微软雅黑" w:hint="eastAsia"/>
          <w:sz w:val="24"/>
          <w:szCs w:val="24"/>
        </w:rPr>
        <w:t>够</w:t>
      </w:r>
      <w:r w:rsidRPr="009D2363">
        <w:rPr>
          <w:rFonts w:asciiTheme="minorEastAsia" w:eastAsiaTheme="minorEastAsia" w:hAnsiTheme="minorEastAsia" w:cs="微软雅黑"/>
          <w:sz w:val="24"/>
          <w:szCs w:val="24"/>
        </w:rPr>
        <w:t>按照月、周、天、小</w:t>
      </w:r>
      <w:r w:rsidRPr="009D2363">
        <w:rPr>
          <w:rFonts w:asciiTheme="minorEastAsia" w:eastAsiaTheme="minorEastAsia" w:hAnsiTheme="minorEastAsia" w:cs="微软雅黑" w:hint="eastAsia"/>
          <w:sz w:val="24"/>
          <w:szCs w:val="24"/>
        </w:rPr>
        <w:t>时</w:t>
      </w:r>
      <w:r w:rsidRPr="009D2363">
        <w:rPr>
          <w:rFonts w:asciiTheme="minorEastAsia" w:eastAsiaTheme="minorEastAsia" w:hAnsiTheme="minorEastAsia" w:cs="微软雅黑"/>
          <w:sz w:val="24"/>
          <w:szCs w:val="24"/>
        </w:rPr>
        <w:t>等周期</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w:t>
      </w:r>
      <w:r w:rsidRPr="009D2363">
        <w:rPr>
          <w:rFonts w:asciiTheme="minorEastAsia" w:eastAsiaTheme="minorEastAsia" w:hAnsiTheme="minorEastAsia" w:cs="微软雅黑" w:hint="eastAsia"/>
          <w:sz w:val="24"/>
          <w:szCs w:val="24"/>
        </w:rPr>
        <w:t>组</w:t>
      </w:r>
      <w:r w:rsidRPr="009D2363">
        <w:rPr>
          <w:rFonts w:asciiTheme="minorEastAsia" w:eastAsiaTheme="minorEastAsia" w:hAnsiTheme="minorEastAsia" w:cs="微软雅黑"/>
          <w:sz w:val="24"/>
          <w:szCs w:val="24"/>
        </w:rPr>
        <w:t>合</w:t>
      </w:r>
      <w:r w:rsidRPr="009D2363">
        <w:rPr>
          <w:rFonts w:asciiTheme="minorEastAsia" w:eastAsiaTheme="minorEastAsia" w:hAnsiTheme="minorEastAsia" w:cs="微软雅黑" w:hint="eastAsia"/>
          <w:sz w:val="24"/>
          <w:szCs w:val="24"/>
        </w:rPr>
        <w:t>选择</w:t>
      </w:r>
      <w:r w:rsidRPr="009D2363">
        <w:rPr>
          <w:rFonts w:asciiTheme="minorEastAsia" w:eastAsiaTheme="minorEastAsia" w:hAnsiTheme="minorEastAsia" w:cs="微软雅黑"/>
          <w:sz w:val="24"/>
          <w:szCs w:val="24"/>
        </w:rPr>
        <w:t>配置</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w:t>
      </w:r>
      <w:r w:rsidRPr="009D2363">
        <w:rPr>
          <w:rFonts w:asciiTheme="minorEastAsia" w:eastAsiaTheme="minorEastAsia" w:hAnsiTheme="minorEastAsia" w:cs="微软雅黑" w:hint="eastAsia"/>
          <w:sz w:val="24"/>
          <w:szCs w:val="24"/>
        </w:rPr>
        <w:t>发</w:t>
      </w:r>
      <w:r w:rsidRPr="009D2363">
        <w:rPr>
          <w:rFonts w:asciiTheme="minorEastAsia" w:eastAsiaTheme="minorEastAsia" w:hAnsiTheme="minorEastAsia" w:cs="微软雅黑"/>
          <w:sz w:val="24"/>
          <w:szCs w:val="24"/>
        </w:rPr>
        <w:t>起</w:t>
      </w:r>
      <w:r w:rsidRPr="009D2363">
        <w:rPr>
          <w:rFonts w:asciiTheme="minorEastAsia" w:eastAsiaTheme="minorEastAsia" w:hAnsiTheme="minorEastAsia" w:cs="微软雅黑" w:hint="eastAsia"/>
          <w:sz w:val="24"/>
          <w:szCs w:val="24"/>
        </w:rPr>
        <w:t>时间</w:t>
      </w:r>
      <w:r w:rsidRPr="009D2363">
        <w:rPr>
          <w:rFonts w:asciiTheme="minorEastAsia" w:eastAsiaTheme="minorEastAsia" w:hAnsiTheme="minorEastAsia" w:cs="微软雅黑"/>
          <w:sz w:val="24"/>
          <w:szCs w:val="24"/>
        </w:rPr>
        <w:t>窗口：</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份保留的</w:t>
      </w:r>
      <w:r w:rsidRPr="009D2363">
        <w:rPr>
          <w:rFonts w:asciiTheme="minorEastAsia" w:eastAsiaTheme="minorEastAsia" w:hAnsiTheme="minorEastAsia" w:cs="微软雅黑" w:hint="eastAsia"/>
          <w:sz w:val="24"/>
          <w:szCs w:val="24"/>
        </w:rPr>
        <w:t>时间</w:t>
      </w:r>
      <w:r w:rsidR="00D826D8">
        <w:rPr>
          <w:rFonts w:asciiTheme="minorEastAsia" w:eastAsiaTheme="minorEastAsia" w:hAnsiTheme="minorEastAsia" w:cs="微软雅黑" w:hint="eastAsia"/>
          <w:sz w:val="24"/>
          <w:szCs w:val="24"/>
        </w:rPr>
        <w:t>天数</w:t>
      </w:r>
      <w:r w:rsidRPr="009D2363">
        <w:rPr>
          <w:rFonts w:asciiTheme="minorEastAsia" w:eastAsiaTheme="minorEastAsia" w:hAnsiTheme="minorEastAsia" w:cs="微软雅黑"/>
          <w:sz w:val="24"/>
          <w:szCs w:val="24"/>
        </w:rPr>
        <w:t>：</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支持对备</w:t>
      </w:r>
      <w:r w:rsidRPr="009D2363">
        <w:rPr>
          <w:rFonts w:asciiTheme="minorEastAsia" w:eastAsiaTheme="minorEastAsia" w:hAnsiTheme="minorEastAsia" w:cs="微软雅黑"/>
          <w:sz w:val="24"/>
          <w:szCs w:val="24"/>
        </w:rPr>
        <w:t>份策略</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行增、</w:t>
      </w:r>
      <w:r w:rsidRPr="009D2363">
        <w:rPr>
          <w:rFonts w:asciiTheme="minorEastAsia" w:eastAsiaTheme="minorEastAsia" w:hAnsiTheme="minorEastAsia" w:cs="微软雅黑" w:hint="eastAsia"/>
          <w:sz w:val="24"/>
          <w:szCs w:val="24"/>
        </w:rPr>
        <w:t>删</w:t>
      </w:r>
      <w:r w:rsidRPr="009D2363">
        <w:rPr>
          <w:rFonts w:asciiTheme="minorEastAsia" w:eastAsiaTheme="minorEastAsia" w:hAnsiTheme="minorEastAsia" w:cs="微软雅黑"/>
          <w:sz w:val="24"/>
          <w:szCs w:val="24"/>
        </w:rPr>
        <w:t>、改、</w:t>
      </w:r>
      <w:r w:rsidRPr="009D2363">
        <w:rPr>
          <w:rFonts w:asciiTheme="minorEastAsia" w:eastAsiaTheme="minorEastAsia" w:hAnsiTheme="minorEastAsia" w:cs="微软雅黑" w:hint="eastAsia"/>
          <w:sz w:val="24"/>
          <w:szCs w:val="24"/>
        </w:rPr>
        <w:t>查</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支持对备</w:t>
      </w:r>
      <w:r w:rsidRPr="009D2363">
        <w:rPr>
          <w:rFonts w:asciiTheme="minorEastAsia" w:eastAsiaTheme="minorEastAsia" w:hAnsiTheme="minorEastAsia" w:cs="微软雅黑"/>
          <w:sz w:val="24"/>
          <w:szCs w:val="24"/>
        </w:rPr>
        <w:t>份策略</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w:t>
      </w:r>
      <w:r w:rsidRPr="009D2363">
        <w:rPr>
          <w:rFonts w:asciiTheme="minorEastAsia" w:eastAsiaTheme="minorEastAsia" w:hAnsiTheme="minorEastAsia" w:cs="微软雅黑" w:hint="eastAsia"/>
          <w:sz w:val="24"/>
          <w:szCs w:val="24"/>
        </w:rPr>
        <w:t>冻结/启用管理</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支持对备</w:t>
      </w:r>
      <w:r w:rsidRPr="009D2363">
        <w:rPr>
          <w:rFonts w:asciiTheme="minorEastAsia" w:eastAsiaTheme="minorEastAsia" w:hAnsiTheme="minorEastAsia" w:cs="微软雅黑"/>
          <w:sz w:val="24"/>
          <w:szCs w:val="24"/>
        </w:rPr>
        <w:t>份策略</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行批量管理，支持根据各</w:t>
      </w:r>
      <w:r w:rsidRPr="009D2363">
        <w:rPr>
          <w:rFonts w:asciiTheme="minorEastAsia" w:eastAsiaTheme="minorEastAsia" w:hAnsiTheme="minorEastAsia" w:cs="微软雅黑" w:hint="eastAsia"/>
          <w:sz w:val="24"/>
          <w:szCs w:val="24"/>
        </w:rPr>
        <w:t>类</w:t>
      </w:r>
      <w:r w:rsidRPr="009D2363">
        <w:rPr>
          <w:rFonts w:asciiTheme="minorEastAsia" w:eastAsiaTheme="minorEastAsia" w:hAnsiTheme="minorEastAsia" w:cs="微软雅黑"/>
          <w:sz w:val="24"/>
          <w:szCs w:val="24"/>
        </w:rPr>
        <w:t>条件</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w:t>
      </w:r>
      <w:r w:rsidRPr="009D2363">
        <w:rPr>
          <w:rFonts w:asciiTheme="minorEastAsia" w:eastAsiaTheme="minorEastAsia" w:hAnsiTheme="minorEastAsia" w:cs="微软雅黑" w:hint="eastAsia"/>
          <w:sz w:val="24"/>
          <w:szCs w:val="24"/>
        </w:rPr>
        <w:t>查询</w:t>
      </w:r>
      <w:r w:rsidR="003E32D3">
        <w:rPr>
          <w:rFonts w:asciiTheme="minorEastAsia" w:eastAsiaTheme="minorEastAsia" w:hAnsiTheme="minorEastAsia" w:cs="微软雅黑"/>
          <w:sz w:val="24"/>
          <w:szCs w:val="24"/>
        </w:rPr>
        <w:t>，</w:t>
      </w:r>
      <w:r w:rsidR="003E32D3">
        <w:rPr>
          <w:rFonts w:asciiTheme="minorEastAsia" w:eastAsiaTheme="minorEastAsia" w:hAnsiTheme="minorEastAsia" w:cs="微软雅黑" w:hint="eastAsia"/>
          <w:sz w:val="24"/>
          <w:szCs w:val="24"/>
        </w:rPr>
        <w:t>备份</w:t>
      </w:r>
      <w:r w:rsidR="003E32D3">
        <w:rPr>
          <w:rFonts w:asciiTheme="minorEastAsia" w:eastAsiaTheme="minorEastAsia" w:hAnsiTheme="minorEastAsia" w:cs="微软雅黑"/>
          <w:sz w:val="24"/>
          <w:szCs w:val="24"/>
        </w:rPr>
        <w:t>策略批量</w:t>
      </w:r>
      <w:r w:rsidR="003E32D3">
        <w:rPr>
          <w:rFonts w:asciiTheme="minorEastAsia" w:eastAsiaTheme="minorEastAsia" w:hAnsiTheme="minorEastAsia" w:cs="微软雅黑" w:hint="eastAsia"/>
          <w:sz w:val="24"/>
          <w:szCs w:val="24"/>
        </w:rPr>
        <w:t>导出</w:t>
      </w:r>
      <w:r w:rsidR="00395D32">
        <w:rPr>
          <w:rFonts w:asciiTheme="minorEastAsia" w:eastAsiaTheme="minorEastAsia" w:hAnsiTheme="minorEastAsia" w:cs="微软雅黑" w:hint="eastAsia"/>
          <w:sz w:val="24"/>
          <w:szCs w:val="24"/>
        </w:rPr>
        <w:t>。</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lastRenderedPageBreak/>
        <w:t>支持对备</w:t>
      </w:r>
      <w:r w:rsidRPr="009D2363">
        <w:rPr>
          <w:rFonts w:asciiTheme="minorEastAsia" w:eastAsiaTheme="minorEastAsia" w:hAnsiTheme="minorEastAsia" w:cs="微软雅黑"/>
          <w:sz w:val="24"/>
          <w:szCs w:val="24"/>
        </w:rPr>
        <w:t>份任</w:t>
      </w:r>
      <w:r w:rsidRPr="009D2363">
        <w:rPr>
          <w:rFonts w:asciiTheme="minorEastAsia" w:eastAsiaTheme="minorEastAsia" w:hAnsiTheme="minorEastAsia" w:cs="微软雅黑" w:hint="eastAsia"/>
          <w:sz w:val="24"/>
          <w:szCs w:val="24"/>
        </w:rPr>
        <w:t>务进</w:t>
      </w:r>
      <w:r w:rsidRPr="009D2363">
        <w:rPr>
          <w:rFonts w:asciiTheme="minorEastAsia" w:eastAsiaTheme="minorEastAsia" w:hAnsiTheme="minorEastAsia" w:cs="微软雅黑"/>
          <w:sz w:val="24"/>
          <w:szCs w:val="24"/>
        </w:rPr>
        <w:t>行</w:t>
      </w:r>
      <w:r w:rsidRPr="009D2363">
        <w:rPr>
          <w:rFonts w:asciiTheme="minorEastAsia" w:eastAsiaTheme="minorEastAsia" w:hAnsiTheme="minorEastAsia" w:cs="微软雅黑" w:hint="eastAsia"/>
          <w:sz w:val="24"/>
          <w:szCs w:val="24"/>
        </w:rPr>
        <w:t>监</w:t>
      </w:r>
      <w:r w:rsidRPr="009D2363">
        <w:rPr>
          <w:rFonts w:asciiTheme="minorEastAsia" w:eastAsiaTheme="minorEastAsia" w:hAnsiTheme="minorEastAsia" w:cs="微软雅黑"/>
          <w:sz w:val="24"/>
          <w:szCs w:val="24"/>
        </w:rPr>
        <w:t>控管理（包括</w:t>
      </w:r>
      <w:r w:rsidRPr="009D2363">
        <w:rPr>
          <w:rFonts w:asciiTheme="minorEastAsia" w:eastAsiaTheme="minorEastAsia" w:hAnsiTheme="minorEastAsia" w:cs="微软雅黑" w:hint="eastAsia"/>
          <w:sz w:val="24"/>
          <w:szCs w:val="24"/>
        </w:rPr>
        <w:t>业务</w:t>
      </w:r>
      <w:r w:rsidRPr="009D2363">
        <w:rPr>
          <w:rFonts w:asciiTheme="minorEastAsia" w:eastAsiaTheme="minorEastAsia" w:hAnsiTheme="minorEastAsia" w:cs="微软雅黑"/>
          <w:sz w:val="24"/>
          <w:szCs w:val="24"/>
        </w:rPr>
        <w:t>系</w:t>
      </w:r>
      <w:r w:rsidRPr="009D2363">
        <w:rPr>
          <w:rFonts w:asciiTheme="minorEastAsia" w:eastAsiaTheme="minorEastAsia" w:hAnsiTheme="minorEastAsia" w:cs="微软雅黑" w:hint="eastAsia"/>
          <w:sz w:val="24"/>
          <w:szCs w:val="24"/>
        </w:rPr>
        <w:t>统</w:t>
      </w:r>
      <w:r w:rsidRPr="009D2363">
        <w:rPr>
          <w:rFonts w:asciiTheme="minorEastAsia" w:eastAsiaTheme="minorEastAsia" w:hAnsiTheme="minorEastAsia" w:cs="微软雅黑"/>
          <w:sz w:val="24"/>
          <w:szCs w:val="24"/>
        </w:rPr>
        <w:t>名、</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份名称、</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份开始</w:t>
      </w:r>
      <w:r w:rsidRPr="009D2363">
        <w:rPr>
          <w:rFonts w:asciiTheme="minorEastAsia" w:eastAsiaTheme="minorEastAsia" w:hAnsiTheme="minorEastAsia" w:cs="微软雅黑" w:hint="eastAsia"/>
          <w:sz w:val="24"/>
          <w:szCs w:val="24"/>
        </w:rPr>
        <w:t>时间</w:t>
      </w:r>
      <w:r w:rsidRPr="009D2363">
        <w:rPr>
          <w:rFonts w:asciiTheme="minorEastAsia" w:eastAsiaTheme="minorEastAsia" w:hAnsiTheme="minorEastAsia" w:cs="微软雅黑"/>
          <w:sz w:val="24"/>
          <w:szCs w:val="24"/>
        </w:rPr>
        <w:t>、</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w:t>
      </w:r>
      <w:r w:rsidRPr="009D2363">
        <w:rPr>
          <w:rFonts w:asciiTheme="minorEastAsia" w:eastAsiaTheme="minorEastAsia" w:hAnsiTheme="minorEastAsia" w:cs="微软雅黑" w:hint="eastAsia"/>
          <w:sz w:val="24"/>
          <w:szCs w:val="24"/>
        </w:rPr>
        <w:t>结</w:t>
      </w:r>
      <w:r w:rsidRPr="009D2363">
        <w:rPr>
          <w:rFonts w:asciiTheme="minorEastAsia" w:eastAsiaTheme="minorEastAsia" w:hAnsiTheme="minorEastAsia" w:cs="微软雅黑"/>
          <w:sz w:val="24"/>
          <w:szCs w:val="24"/>
        </w:rPr>
        <w:t>束</w:t>
      </w:r>
      <w:r w:rsidRPr="009D2363">
        <w:rPr>
          <w:rFonts w:asciiTheme="minorEastAsia" w:eastAsiaTheme="minorEastAsia" w:hAnsiTheme="minorEastAsia" w:cs="微软雅黑" w:hint="eastAsia"/>
          <w:sz w:val="24"/>
          <w:szCs w:val="24"/>
        </w:rPr>
        <w:t>时间</w:t>
      </w:r>
      <w:r w:rsidRPr="009D2363">
        <w:rPr>
          <w:rFonts w:asciiTheme="minorEastAsia" w:eastAsiaTheme="minorEastAsia" w:hAnsiTheme="minorEastAsia" w:cs="微软雅黑"/>
          <w:sz w:val="24"/>
          <w:szCs w:val="24"/>
        </w:rPr>
        <w:t>、</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份耗</w:t>
      </w:r>
      <w:r w:rsidRPr="009D2363">
        <w:rPr>
          <w:rFonts w:asciiTheme="minorEastAsia" w:eastAsiaTheme="minorEastAsia" w:hAnsiTheme="minorEastAsia" w:cs="微软雅黑" w:hint="eastAsia"/>
          <w:sz w:val="24"/>
          <w:szCs w:val="24"/>
        </w:rPr>
        <w:t>时</w:t>
      </w:r>
      <w:r w:rsidRPr="009D2363">
        <w:rPr>
          <w:rFonts w:asciiTheme="minorEastAsia" w:eastAsiaTheme="minorEastAsia" w:hAnsiTheme="minorEastAsia" w:cs="微软雅黑"/>
          <w:sz w:val="24"/>
          <w:szCs w:val="24"/>
        </w:rPr>
        <w:t>、</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w:t>
      </w:r>
      <w:r w:rsidRPr="009D2363">
        <w:rPr>
          <w:rFonts w:asciiTheme="minorEastAsia" w:eastAsiaTheme="minorEastAsia" w:hAnsiTheme="minorEastAsia" w:cs="微软雅黑" w:hint="eastAsia"/>
          <w:sz w:val="24"/>
          <w:szCs w:val="24"/>
        </w:rPr>
        <w:t>结</w:t>
      </w:r>
      <w:r w:rsidRPr="009D2363">
        <w:rPr>
          <w:rFonts w:asciiTheme="minorEastAsia" w:eastAsiaTheme="minorEastAsia" w:hAnsiTheme="minorEastAsia" w:cs="微软雅黑"/>
          <w:sz w:val="24"/>
          <w:szCs w:val="24"/>
        </w:rPr>
        <w:t>果集大小、</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份速率大小、</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份存</w:t>
      </w:r>
      <w:r w:rsidRPr="009D2363">
        <w:rPr>
          <w:rFonts w:asciiTheme="minorEastAsia" w:eastAsiaTheme="minorEastAsia" w:hAnsiTheme="minorEastAsia" w:cs="微软雅黑" w:hint="eastAsia"/>
          <w:sz w:val="24"/>
          <w:szCs w:val="24"/>
        </w:rPr>
        <w:t>储</w:t>
      </w:r>
      <w:r w:rsidRPr="009D2363">
        <w:rPr>
          <w:rFonts w:asciiTheme="minorEastAsia" w:eastAsiaTheme="minorEastAsia" w:hAnsiTheme="minorEastAsia" w:cs="微软雅黑"/>
          <w:sz w:val="24"/>
          <w:szCs w:val="24"/>
        </w:rPr>
        <w:t>路径、</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份状</w:t>
      </w:r>
      <w:r w:rsidRPr="009D2363">
        <w:rPr>
          <w:rFonts w:asciiTheme="minorEastAsia" w:eastAsiaTheme="minorEastAsia" w:hAnsiTheme="minorEastAsia" w:cs="微软雅黑" w:hint="eastAsia"/>
          <w:sz w:val="24"/>
          <w:szCs w:val="24"/>
        </w:rPr>
        <w:t>态</w:t>
      </w:r>
      <w:r w:rsidRPr="009D2363">
        <w:rPr>
          <w:rFonts w:asciiTheme="minorEastAsia" w:eastAsiaTheme="minorEastAsia" w:hAnsiTheme="minorEastAsia" w:cs="微软雅黑"/>
          <w:sz w:val="24"/>
          <w:szCs w:val="24"/>
        </w:rPr>
        <w:t>等关</w:t>
      </w:r>
      <w:r w:rsidRPr="009D2363">
        <w:rPr>
          <w:rFonts w:asciiTheme="minorEastAsia" w:eastAsiaTheme="minorEastAsia" w:hAnsiTheme="minorEastAsia" w:cs="微软雅黑" w:hint="eastAsia"/>
          <w:sz w:val="24"/>
          <w:szCs w:val="24"/>
        </w:rPr>
        <w:t>键</w:t>
      </w:r>
      <w:r w:rsidRPr="009D2363">
        <w:rPr>
          <w:rFonts w:asciiTheme="minorEastAsia" w:eastAsiaTheme="minorEastAsia" w:hAnsiTheme="minorEastAsia" w:cs="微软雅黑"/>
          <w:sz w:val="24"/>
          <w:szCs w:val="24"/>
        </w:rPr>
        <w:t>信息的展示），支持根据上述各</w:t>
      </w:r>
      <w:r w:rsidRPr="009D2363">
        <w:rPr>
          <w:rFonts w:asciiTheme="minorEastAsia" w:eastAsiaTheme="minorEastAsia" w:hAnsiTheme="minorEastAsia" w:cs="微软雅黑" w:hint="eastAsia"/>
          <w:sz w:val="24"/>
          <w:szCs w:val="24"/>
        </w:rPr>
        <w:t>类</w:t>
      </w:r>
      <w:r w:rsidRPr="009D2363">
        <w:rPr>
          <w:rFonts w:asciiTheme="minorEastAsia" w:eastAsiaTheme="minorEastAsia" w:hAnsiTheme="minorEastAsia" w:cs="微软雅黑"/>
          <w:sz w:val="24"/>
          <w:szCs w:val="24"/>
        </w:rPr>
        <w:t>条件</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w:t>
      </w:r>
      <w:r w:rsidRPr="009D2363">
        <w:rPr>
          <w:rFonts w:asciiTheme="minorEastAsia" w:eastAsiaTheme="minorEastAsia" w:hAnsiTheme="minorEastAsia" w:cs="微软雅黑" w:hint="eastAsia"/>
          <w:sz w:val="24"/>
          <w:szCs w:val="24"/>
        </w:rPr>
        <w:t>查询</w:t>
      </w:r>
      <w:r w:rsidRPr="009D2363">
        <w:rPr>
          <w:rFonts w:asciiTheme="minorEastAsia" w:eastAsiaTheme="minorEastAsia" w:hAnsiTheme="minorEastAsia" w:cs="微软雅黑"/>
          <w:sz w:val="24"/>
          <w:szCs w:val="24"/>
        </w:rPr>
        <w:t>和</w:t>
      </w:r>
      <w:r w:rsidRPr="009D2363">
        <w:rPr>
          <w:rFonts w:asciiTheme="minorEastAsia" w:eastAsiaTheme="minorEastAsia" w:hAnsiTheme="minorEastAsia" w:cs="微软雅黑" w:hint="eastAsia"/>
          <w:sz w:val="24"/>
          <w:szCs w:val="24"/>
        </w:rPr>
        <w:t>报</w:t>
      </w:r>
      <w:r w:rsidRPr="009D2363">
        <w:rPr>
          <w:rFonts w:asciiTheme="minorEastAsia" w:eastAsiaTheme="minorEastAsia" w:hAnsiTheme="minorEastAsia" w:cs="微软雅黑"/>
          <w:sz w:val="24"/>
          <w:szCs w:val="24"/>
        </w:rPr>
        <w:t>表</w:t>
      </w:r>
      <w:r w:rsidRPr="009D2363">
        <w:rPr>
          <w:rFonts w:asciiTheme="minorEastAsia" w:eastAsiaTheme="minorEastAsia" w:hAnsiTheme="minorEastAsia" w:cs="微软雅黑" w:hint="eastAsia"/>
          <w:sz w:val="24"/>
          <w:szCs w:val="24"/>
        </w:rPr>
        <w:t>导</w:t>
      </w:r>
      <w:r w:rsidRPr="009D2363">
        <w:rPr>
          <w:rFonts w:asciiTheme="minorEastAsia" w:eastAsiaTheme="minorEastAsia" w:hAnsiTheme="minorEastAsia" w:cs="微软雅黑"/>
          <w:sz w:val="24"/>
          <w:szCs w:val="24"/>
        </w:rPr>
        <w:t>出。</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支持对</w:t>
      </w:r>
      <w:r w:rsidRPr="009D2363">
        <w:rPr>
          <w:rFonts w:asciiTheme="minorEastAsia" w:eastAsiaTheme="minorEastAsia" w:hAnsiTheme="minorEastAsia" w:cs="微软雅黑"/>
          <w:sz w:val="24"/>
          <w:szCs w:val="24"/>
        </w:rPr>
        <w:t>数据</w:t>
      </w:r>
      <w:r w:rsidRPr="009D2363">
        <w:rPr>
          <w:rFonts w:asciiTheme="minorEastAsia" w:eastAsiaTheme="minorEastAsia" w:hAnsiTheme="minorEastAsia" w:cs="微软雅黑" w:hint="eastAsia"/>
          <w:sz w:val="24"/>
          <w:szCs w:val="24"/>
        </w:rPr>
        <w:t>库备</w:t>
      </w:r>
      <w:r w:rsidRPr="009D2363">
        <w:rPr>
          <w:rFonts w:asciiTheme="minorEastAsia" w:eastAsiaTheme="minorEastAsia" w:hAnsiTheme="minorEastAsia" w:cs="微软雅黑"/>
          <w:sz w:val="24"/>
          <w:szCs w:val="24"/>
        </w:rPr>
        <w:t>份</w:t>
      </w:r>
      <w:r w:rsidRPr="009D2363">
        <w:rPr>
          <w:rFonts w:asciiTheme="minorEastAsia" w:eastAsiaTheme="minorEastAsia" w:hAnsiTheme="minorEastAsia" w:cs="微软雅黑" w:hint="eastAsia"/>
          <w:sz w:val="24"/>
          <w:szCs w:val="24"/>
        </w:rPr>
        <w:t>结</w:t>
      </w:r>
      <w:r w:rsidRPr="009D2363">
        <w:rPr>
          <w:rFonts w:asciiTheme="minorEastAsia" w:eastAsiaTheme="minorEastAsia" w:hAnsiTheme="minorEastAsia" w:cs="微软雅黑"/>
          <w:sz w:val="24"/>
          <w:szCs w:val="24"/>
        </w:rPr>
        <w:t>果集按照租</w:t>
      </w:r>
      <w:r w:rsidRPr="009D2363">
        <w:rPr>
          <w:rFonts w:asciiTheme="minorEastAsia" w:eastAsiaTheme="minorEastAsia" w:hAnsiTheme="minorEastAsia" w:cs="微软雅黑" w:hint="eastAsia"/>
          <w:sz w:val="24"/>
          <w:szCs w:val="24"/>
        </w:rPr>
        <w:t>户</w:t>
      </w:r>
      <w:r w:rsidRPr="009D2363">
        <w:rPr>
          <w:rFonts w:asciiTheme="minorEastAsia" w:eastAsiaTheme="minorEastAsia" w:hAnsiTheme="minorEastAsia" w:cs="微软雅黑"/>
          <w:sz w:val="24"/>
          <w:szCs w:val="24"/>
        </w:rPr>
        <w:t>、</w:t>
      </w:r>
      <w:r w:rsidRPr="009D2363">
        <w:rPr>
          <w:rFonts w:asciiTheme="minorEastAsia" w:eastAsiaTheme="minorEastAsia" w:hAnsiTheme="minorEastAsia" w:cs="微软雅黑" w:hint="eastAsia"/>
          <w:sz w:val="24"/>
          <w:szCs w:val="24"/>
        </w:rPr>
        <w:t>业务</w:t>
      </w:r>
      <w:r w:rsidRPr="009D2363">
        <w:rPr>
          <w:rFonts w:asciiTheme="minorEastAsia" w:eastAsiaTheme="minorEastAsia" w:hAnsiTheme="minorEastAsia" w:cs="微软雅黑"/>
          <w:sz w:val="24"/>
          <w:szCs w:val="24"/>
        </w:rPr>
        <w:t>系</w:t>
      </w:r>
      <w:r w:rsidRPr="009D2363">
        <w:rPr>
          <w:rFonts w:asciiTheme="minorEastAsia" w:eastAsiaTheme="minorEastAsia" w:hAnsiTheme="minorEastAsia" w:cs="微软雅黑" w:hint="eastAsia"/>
          <w:sz w:val="24"/>
          <w:szCs w:val="24"/>
        </w:rPr>
        <w:t>统</w:t>
      </w:r>
      <w:r w:rsidRPr="009D2363">
        <w:rPr>
          <w:rFonts w:asciiTheme="minorEastAsia" w:eastAsiaTheme="minorEastAsia" w:hAnsiTheme="minorEastAsia" w:cs="微软雅黑"/>
          <w:sz w:val="24"/>
          <w:szCs w:val="24"/>
        </w:rPr>
        <w:t>、数据</w:t>
      </w:r>
      <w:r w:rsidRPr="009D2363">
        <w:rPr>
          <w:rFonts w:asciiTheme="minorEastAsia" w:eastAsiaTheme="minorEastAsia" w:hAnsiTheme="minorEastAsia" w:cs="微软雅黑" w:hint="eastAsia"/>
          <w:sz w:val="24"/>
          <w:szCs w:val="24"/>
        </w:rPr>
        <w:t>库实</w:t>
      </w:r>
      <w:r w:rsidRPr="009D2363">
        <w:rPr>
          <w:rFonts w:asciiTheme="minorEastAsia" w:eastAsiaTheme="minorEastAsia" w:hAnsiTheme="minorEastAsia" w:cs="微软雅黑"/>
          <w:sz w:val="24"/>
          <w:szCs w:val="24"/>
        </w:rPr>
        <w:t>例、策略名等</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w:t>
      </w:r>
      <w:r w:rsidRPr="009D2363">
        <w:rPr>
          <w:rFonts w:asciiTheme="minorEastAsia" w:eastAsiaTheme="minorEastAsia" w:hAnsiTheme="minorEastAsia" w:cs="微软雅黑" w:hint="eastAsia"/>
          <w:sz w:val="24"/>
          <w:szCs w:val="24"/>
        </w:rPr>
        <w:t>页</w:t>
      </w:r>
      <w:r w:rsidRPr="009D2363">
        <w:rPr>
          <w:rFonts w:asciiTheme="minorEastAsia" w:eastAsiaTheme="minorEastAsia" w:hAnsiTheme="minorEastAsia" w:cs="微软雅黑"/>
          <w:sz w:val="24"/>
          <w:szCs w:val="24"/>
        </w:rPr>
        <w:t>面展</w:t>
      </w:r>
      <w:r w:rsidRPr="009D2363">
        <w:rPr>
          <w:rFonts w:asciiTheme="minorEastAsia" w:eastAsiaTheme="minorEastAsia" w:hAnsiTheme="minorEastAsia" w:cs="微软雅黑" w:hint="eastAsia"/>
          <w:sz w:val="24"/>
          <w:szCs w:val="24"/>
        </w:rPr>
        <w:t>现</w:t>
      </w:r>
      <w:r w:rsidR="007A7BB4">
        <w:rPr>
          <w:rFonts w:asciiTheme="minorEastAsia" w:eastAsiaTheme="minorEastAsia" w:hAnsiTheme="minorEastAsia" w:cs="微软雅黑" w:hint="eastAsia"/>
          <w:sz w:val="24"/>
          <w:szCs w:val="24"/>
        </w:rPr>
        <w:t>。</w:t>
      </w:r>
    </w:p>
    <w:p w:rsidR="00FB65FD"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支持对备</w:t>
      </w:r>
      <w:r w:rsidRPr="009D2363">
        <w:rPr>
          <w:rFonts w:asciiTheme="minorEastAsia" w:eastAsiaTheme="minorEastAsia" w:hAnsiTheme="minorEastAsia" w:cs="微软雅黑"/>
          <w:sz w:val="24"/>
          <w:szCs w:val="24"/>
        </w:rPr>
        <w:t>份空</w:t>
      </w:r>
      <w:r w:rsidRPr="009D2363">
        <w:rPr>
          <w:rFonts w:asciiTheme="minorEastAsia" w:eastAsiaTheme="minorEastAsia" w:hAnsiTheme="minorEastAsia" w:cs="微软雅黑" w:hint="eastAsia"/>
          <w:sz w:val="24"/>
          <w:szCs w:val="24"/>
        </w:rPr>
        <w:t>间</w:t>
      </w:r>
      <w:r w:rsidRPr="009D2363">
        <w:rPr>
          <w:rFonts w:asciiTheme="minorEastAsia" w:eastAsiaTheme="minorEastAsia" w:hAnsiTheme="minorEastAsia" w:cs="微软雅黑"/>
          <w:sz w:val="24"/>
          <w:szCs w:val="24"/>
        </w:rPr>
        <w:t>大小</w:t>
      </w:r>
      <w:r w:rsidRPr="009D2363">
        <w:rPr>
          <w:rFonts w:asciiTheme="minorEastAsia" w:eastAsiaTheme="minorEastAsia" w:hAnsiTheme="minorEastAsia" w:cs="微软雅黑" w:hint="eastAsia"/>
          <w:sz w:val="24"/>
          <w:szCs w:val="24"/>
        </w:rPr>
        <w:t>进</w:t>
      </w:r>
      <w:r w:rsidRPr="009D2363">
        <w:rPr>
          <w:rFonts w:asciiTheme="minorEastAsia" w:eastAsiaTheme="minorEastAsia" w:hAnsiTheme="minorEastAsia" w:cs="微软雅黑"/>
          <w:sz w:val="24"/>
          <w:szCs w:val="24"/>
        </w:rPr>
        <w:t>行限</w:t>
      </w:r>
      <w:r w:rsidRPr="009D2363">
        <w:rPr>
          <w:rFonts w:asciiTheme="minorEastAsia" w:eastAsiaTheme="minorEastAsia" w:hAnsiTheme="minorEastAsia" w:cs="微软雅黑" w:hint="eastAsia"/>
          <w:sz w:val="24"/>
          <w:szCs w:val="24"/>
        </w:rPr>
        <w:t>额</w:t>
      </w:r>
      <w:r w:rsidRPr="009D2363">
        <w:rPr>
          <w:rFonts w:asciiTheme="minorEastAsia" w:eastAsiaTheme="minorEastAsia" w:hAnsiTheme="minorEastAsia" w:cs="微软雅黑"/>
          <w:sz w:val="24"/>
          <w:szCs w:val="24"/>
        </w:rPr>
        <w:t>关</w:t>
      </w:r>
      <w:r w:rsidRPr="009D2363">
        <w:rPr>
          <w:rFonts w:asciiTheme="minorEastAsia" w:eastAsiaTheme="minorEastAsia" w:hAnsiTheme="minorEastAsia" w:cs="微软雅黑" w:hint="eastAsia"/>
          <w:sz w:val="24"/>
          <w:szCs w:val="24"/>
        </w:rPr>
        <w:t>联</w:t>
      </w:r>
      <w:r w:rsidRPr="009D2363">
        <w:rPr>
          <w:rFonts w:asciiTheme="minorEastAsia" w:eastAsiaTheme="minorEastAsia" w:hAnsiTheme="minorEastAsia" w:cs="微软雅黑"/>
          <w:sz w:val="24"/>
          <w:szCs w:val="24"/>
        </w:rPr>
        <w:t>，</w:t>
      </w:r>
      <w:r w:rsidRPr="009D2363">
        <w:rPr>
          <w:rFonts w:asciiTheme="minorEastAsia" w:eastAsiaTheme="minorEastAsia" w:hAnsiTheme="minorEastAsia" w:cs="微软雅黑" w:hint="eastAsia"/>
          <w:sz w:val="24"/>
          <w:szCs w:val="24"/>
        </w:rPr>
        <w:t>设</w:t>
      </w:r>
      <w:r w:rsidRPr="009D2363">
        <w:rPr>
          <w:rFonts w:asciiTheme="minorEastAsia" w:eastAsiaTheme="minorEastAsia" w:hAnsiTheme="minorEastAsia" w:cs="微软雅黑"/>
          <w:sz w:val="24"/>
          <w:szCs w:val="24"/>
        </w:rPr>
        <w:t>置</w:t>
      </w:r>
      <w:r w:rsidRPr="009D2363">
        <w:rPr>
          <w:rFonts w:asciiTheme="minorEastAsia" w:eastAsiaTheme="minorEastAsia" w:hAnsiTheme="minorEastAsia" w:cs="微软雅黑" w:hint="eastAsia"/>
          <w:sz w:val="24"/>
          <w:szCs w:val="24"/>
        </w:rPr>
        <w:t>该</w:t>
      </w:r>
      <w:r w:rsidRPr="009D2363">
        <w:rPr>
          <w:rFonts w:asciiTheme="minorEastAsia" w:eastAsiaTheme="minorEastAsia" w:hAnsiTheme="minorEastAsia" w:cs="微软雅黑"/>
          <w:sz w:val="24"/>
          <w:szCs w:val="24"/>
        </w:rPr>
        <w:t>数据</w:t>
      </w:r>
      <w:r w:rsidRPr="009D2363">
        <w:rPr>
          <w:rFonts w:asciiTheme="minorEastAsia" w:eastAsiaTheme="minorEastAsia" w:hAnsiTheme="minorEastAsia" w:cs="微软雅黑" w:hint="eastAsia"/>
          <w:sz w:val="24"/>
          <w:szCs w:val="24"/>
        </w:rPr>
        <w:t>库</w:t>
      </w:r>
      <w:r w:rsidRPr="009D2363">
        <w:rPr>
          <w:rFonts w:asciiTheme="minorEastAsia" w:eastAsiaTheme="minorEastAsia" w:hAnsiTheme="minorEastAsia" w:cs="微软雅黑"/>
          <w:sz w:val="24"/>
          <w:szCs w:val="24"/>
        </w:rPr>
        <w:t>使用</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份空</w:t>
      </w:r>
      <w:r w:rsidRPr="009D2363">
        <w:rPr>
          <w:rFonts w:asciiTheme="minorEastAsia" w:eastAsiaTheme="minorEastAsia" w:hAnsiTheme="minorEastAsia" w:cs="微软雅黑" w:hint="eastAsia"/>
          <w:sz w:val="24"/>
          <w:szCs w:val="24"/>
        </w:rPr>
        <w:t>间</w:t>
      </w:r>
      <w:r w:rsidRPr="009D2363">
        <w:rPr>
          <w:rFonts w:asciiTheme="minorEastAsia" w:eastAsiaTheme="minorEastAsia" w:hAnsiTheme="minorEastAsia" w:cs="微软雅黑"/>
          <w:sz w:val="24"/>
          <w:szCs w:val="24"/>
        </w:rPr>
        <w:t>的上限，如果超</w:t>
      </w:r>
      <w:r w:rsidRPr="009D2363">
        <w:rPr>
          <w:rFonts w:asciiTheme="minorEastAsia" w:eastAsiaTheme="minorEastAsia" w:hAnsiTheme="minorEastAsia" w:cs="微软雅黑" w:hint="eastAsia"/>
          <w:sz w:val="24"/>
          <w:szCs w:val="24"/>
        </w:rPr>
        <w:t>过</w:t>
      </w:r>
      <w:r w:rsidRPr="009D2363">
        <w:rPr>
          <w:rFonts w:asciiTheme="minorEastAsia" w:eastAsiaTheme="minorEastAsia" w:hAnsiTheme="minorEastAsia" w:cs="微软雅黑"/>
          <w:sz w:val="24"/>
          <w:szCs w:val="24"/>
        </w:rPr>
        <w:t>上限，</w:t>
      </w:r>
      <w:r w:rsidRPr="009D2363">
        <w:rPr>
          <w:rFonts w:asciiTheme="minorEastAsia" w:eastAsiaTheme="minorEastAsia" w:hAnsiTheme="minorEastAsia" w:cs="微软雅黑" w:hint="eastAsia"/>
          <w:sz w:val="24"/>
          <w:szCs w:val="24"/>
        </w:rPr>
        <w:t>则进</w:t>
      </w:r>
      <w:r w:rsidRPr="009D2363">
        <w:rPr>
          <w:rFonts w:asciiTheme="minorEastAsia" w:eastAsiaTheme="minorEastAsia" w:hAnsiTheme="minorEastAsia" w:cs="微软雅黑"/>
          <w:sz w:val="24"/>
          <w:szCs w:val="24"/>
        </w:rPr>
        <w:t>行告警，并停止</w:t>
      </w:r>
      <w:r w:rsidRPr="009D2363">
        <w:rPr>
          <w:rFonts w:asciiTheme="minorEastAsia" w:eastAsiaTheme="minorEastAsia" w:hAnsiTheme="minorEastAsia" w:cs="微软雅黑" w:hint="eastAsia"/>
          <w:sz w:val="24"/>
          <w:szCs w:val="24"/>
        </w:rPr>
        <w:t>备</w:t>
      </w:r>
      <w:r w:rsidRPr="009D2363">
        <w:rPr>
          <w:rFonts w:asciiTheme="minorEastAsia" w:eastAsiaTheme="minorEastAsia" w:hAnsiTheme="minorEastAsia" w:cs="微软雅黑"/>
          <w:sz w:val="24"/>
          <w:szCs w:val="24"/>
        </w:rPr>
        <w:t>份。</w:t>
      </w:r>
    </w:p>
    <w:p w:rsidR="007A7BB4" w:rsidRDefault="00D90045" w:rsidP="00F211E8">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19894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89455"/>
                    </a:xfrm>
                    <a:prstGeom prst="rect">
                      <a:avLst/>
                    </a:prstGeom>
                  </pic:spPr>
                </pic:pic>
              </a:graphicData>
            </a:graphic>
          </wp:inline>
        </w:drawing>
      </w:r>
    </w:p>
    <w:p w:rsidR="002841E6" w:rsidRPr="009D2363" w:rsidRDefault="002841E6" w:rsidP="002841E6">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备份策略编辑界面原型</w:t>
      </w:r>
    </w:p>
    <w:p w:rsidR="00E86D58" w:rsidRDefault="00E86D58" w:rsidP="00E86D58">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45" w:name="_Toc432757544"/>
      <w:r>
        <w:rPr>
          <w:rFonts w:asciiTheme="majorEastAsia" w:eastAsiaTheme="majorEastAsia" w:hAnsiTheme="majorEastAsia"/>
          <w:b/>
          <w:bCs/>
          <w:kern w:val="0"/>
          <w:sz w:val="28"/>
          <w:szCs w:val="28"/>
        </w:rPr>
        <w:t>DBaaS</w:t>
      </w:r>
      <w:r>
        <w:rPr>
          <w:rFonts w:asciiTheme="majorEastAsia" w:eastAsiaTheme="majorEastAsia" w:hAnsiTheme="majorEastAsia" w:hint="eastAsia"/>
          <w:b/>
          <w:bCs/>
          <w:kern w:val="0"/>
          <w:sz w:val="28"/>
          <w:szCs w:val="28"/>
        </w:rPr>
        <w:t>实例恢复</w:t>
      </w:r>
      <w:bookmarkEnd w:id="145"/>
    </w:p>
    <w:p w:rsidR="00013D1E" w:rsidRDefault="00013D1E" w:rsidP="009D2363">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暂不</w:t>
      </w:r>
      <w:r>
        <w:rPr>
          <w:rFonts w:asciiTheme="minorEastAsia" w:eastAsiaTheme="minorEastAsia" w:hAnsiTheme="minorEastAsia" w:cs="微软雅黑"/>
          <w:sz w:val="24"/>
          <w:szCs w:val="24"/>
        </w:rPr>
        <w:t>提供</w:t>
      </w:r>
      <w:r>
        <w:rPr>
          <w:rFonts w:asciiTheme="minorEastAsia" w:eastAsiaTheme="minorEastAsia" w:hAnsiTheme="minorEastAsia" w:cs="微软雅黑" w:hint="eastAsia"/>
          <w:sz w:val="24"/>
          <w:szCs w:val="24"/>
        </w:rPr>
        <w:t>表</w:t>
      </w:r>
      <w:r>
        <w:rPr>
          <w:rFonts w:asciiTheme="minorEastAsia" w:eastAsiaTheme="minorEastAsia" w:hAnsiTheme="minorEastAsia" w:cs="微软雅黑"/>
          <w:sz w:val="24"/>
          <w:szCs w:val="24"/>
        </w:rPr>
        <w:t>级备份文件</w:t>
      </w:r>
      <w:r>
        <w:rPr>
          <w:rFonts w:asciiTheme="minorEastAsia" w:eastAsiaTheme="minorEastAsia" w:hAnsiTheme="minorEastAsia" w:cs="微软雅黑" w:hint="eastAsia"/>
          <w:sz w:val="24"/>
          <w:szCs w:val="24"/>
        </w:rPr>
        <w:t>得</w:t>
      </w:r>
      <w:r>
        <w:rPr>
          <w:rFonts w:asciiTheme="minorEastAsia" w:eastAsiaTheme="minorEastAsia" w:hAnsiTheme="minorEastAsia" w:cs="微软雅黑"/>
          <w:sz w:val="24"/>
          <w:szCs w:val="24"/>
        </w:rPr>
        <w:t>恢复工作。</w:t>
      </w:r>
    </w:p>
    <w:p w:rsidR="009D2363" w:rsidRP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支持根据租户、业务系统、数据库等条件查询到数据库的历史备份记录对数据库实例进行恢复操作</w:t>
      </w:r>
      <w:r w:rsidR="00352210">
        <w:rPr>
          <w:rFonts w:asciiTheme="minorEastAsia" w:eastAsiaTheme="minorEastAsia" w:hAnsiTheme="minorEastAsia" w:cs="微软雅黑" w:hint="eastAsia"/>
          <w:sz w:val="24"/>
          <w:szCs w:val="24"/>
        </w:rPr>
        <w:t>。</w:t>
      </w:r>
    </w:p>
    <w:p w:rsidR="009D2363" w:rsidRDefault="009D2363" w:rsidP="009D2363">
      <w:pPr>
        <w:spacing w:line="420" w:lineRule="auto"/>
        <w:ind w:firstLine="420"/>
        <w:rPr>
          <w:rFonts w:asciiTheme="minorEastAsia" w:eastAsiaTheme="minorEastAsia" w:hAnsiTheme="minorEastAsia" w:cs="微软雅黑"/>
          <w:sz w:val="24"/>
          <w:szCs w:val="24"/>
        </w:rPr>
      </w:pPr>
      <w:r w:rsidRPr="009D2363">
        <w:rPr>
          <w:rFonts w:asciiTheme="minorEastAsia" w:eastAsiaTheme="minorEastAsia" w:hAnsiTheme="minorEastAsia" w:cs="微软雅黑" w:hint="eastAsia"/>
          <w:sz w:val="24"/>
          <w:szCs w:val="24"/>
        </w:rPr>
        <w:t>对备份恢复进行监控，包括（租户、业务系统、数据库、恢复开始时间、恢复结束时间、恢复速率、恢复结果大小，恢复耗时，恢复状态等）</w:t>
      </w:r>
      <w:r w:rsidR="0067256E">
        <w:rPr>
          <w:rFonts w:asciiTheme="minorEastAsia" w:eastAsiaTheme="minorEastAsia" w:hAnsiTheme="minorEastAsia" w:cs="微软雅黑" w:hint="eastAsia"/>
          <w:sz w:val="24"/>
          <w:szCs w:val="24"/>
        </w:rPr>
        <w:t>。</w:t>
      </w:r>
    </w:p>
    <w:p w:rsidR="0067256E" w:rsidRDefault="0067256E" w:rsidP="0067256E">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8638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63850"/>
                    </a:xfrm>
                    <a:prstGeom prst="rect">
                      <a:avLst/>
                    </a:prstGeom>
                  </pic:spPr>
                </pic:pic>
              </a:graphicData>
            </a:graphic>
          </wp:inline>
        </w:drawing>
      </w:r>
    </w:p>
    <w:p w:rsidR="0067256E" w:rsidRDefault="0067256E" w:rsidP="0067256E">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DBaaS实例</w:t>
      </w:r>
      <w:r>
        <w:rPr>
          <w:rFonts w:asciiTheme="minorEastAsia" w:eastAsiaTheme="minorEastAsia" w:hAnsiTheme="minorEastAsia" w:cs="微软雅黑"/>
          <w:sz w:val="24"/>
          <w:szCs w:val="24"/>
        </w:rPr>
        <w:t>备份</w:t>
      </w:r>
      <w:r w:rsidR="00AB48EE">
        <w:rPr>
          <w:rFonts w:asciiTheme="minorEastAsia" w:eastAsiaTheme="minorEastAsia" w:hAnsiTheme="minorEastAsia" w:cs="微软雅黑" w:hint="eastAsia"/>
          <w:sz w:val="24"/>
          <w:szCs w:val="24"/>
        </w:rPr>
        <w:t>文件</w:t>
      </w:r>
      <w:r w:rsidR="00AB48EE">
        <w:rPr>
          <w:rFonts w:asciiTheme="minorEastAsia" w:eastAsiaTheme="minorEastAsia" w:hAnsiTheme="minorEastAsia" w:cs="微软雅黑"/>
          <w:sz w:val="24"/>
          <w:szCs w:val="24"/>
        </w:rPr>
        <w:t>查看与</w:t>
      </w:r>
      <w:r>
        <w:rPr>
          <w:rFonts w:asciiTheme="minorEastAsia" w:eastAsiaTheme="minorEastAsia" w:hAnsiTheme="minorEastAsia" w:cs="微软雅黑"/>
          <w:sz w:val="24"/>
          <w:szCs w:val="24"/>
        </w:rPr>
        <w:t>恢复</w:t>
      </w:r>
      <w:r w:rsidR="00AB48EE">
        <w:rPr>
          <w:rFonts w:asciiTheme="minorEastAsia" w:eastAsiaTheme="minorEastAsia" w:hAnsiTheme="minorEastAsia" w:cs="微软雅黑" w:hint="eastAsia"/>
          <w:sz w:val="24"/>
          <w:szCs w:val="24"/>
        </w:rPr>
        <w:t>界面</w:t>
      </w:r>
      <w:r w:rsidR="00AB48EE">
        <w:rPr>
          <w:rFonts w:asciiTheme="minorEastAsia" w:eastAsiaTheme="minorEastAsia" w:hAnsiTheme="minorEastAsia" w:cs="微软雅黑"/>
          <w:sz w:val="24"/>
          <w:szCs w:val="24"/>
        </w:rPr>
        <w:t>原型</w:t>
      </w:r>
    </w:p>
    <w:p w:rsidR="00AB48EE" w:rsidRPr="00AB48EE" w:rsidRDefault="00AB48EE" w:rsidP="0067256E">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26504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65045"/>
                    </a:xfrm>
                    <a:prstGeom prst="rect">
                      <a:avLst/>
                    </a:prstGeom>
                  </pic:spPr>
                </pic:pic>
              </a:graphicData>
            </a:graphic>
          </wp:inline>
        </w:drawing>
      </w:r>
    </w:p>
    <w:p w:rsidR="004D436A" w:rsidRPr="00CB7269" w:rsidRDefault="00FE492C" w:rsidP="004D436A">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46" w:name="_Toc432757545"/>
      <w:r>
        <w:rPr>
          <w:rFonts w:asciiTheme="majorEastAsia" w:eastAsiaTheme="majorEastAsia" w:hAnsiTheme="majorEastAsia" w:hint="eastAsia"/>
          <w:b/>
          <w:bCs/>
          <w:kern w:val="0"/>
          <w:sz w:val="28"/>
          <w:szCs w:val="28"/>
        </w:rPr>
        <w:t>DBaaS实例</w:t>
      </w:r>
      <w:r w:rsidR="004D436A" w:rsidRPr="00CB7269">
        <w:rPr>
          <w:rFonts w:asciiTheme="majorEastAsia" w:eastAsiaTheme="majorEastAsia" w:hAnsiTheme="majorEastAsia" w:hint="eastAsia"/>
          <w:b/>
          <w:bCs/>
          <w:kern w:val="0"/>
          <w:sz w:val="28"/>
          <w:szCs w:val="28"/>
        </w:rPr>
        <w:t>参数管理</w:t>
      </w:r>
      <w:bookmarkEnd w:id="146"/>
    </w:p>
    <w:p w:rsidR="006D3D02" w:rsidRDefault="006D3D02" w:rsidP="00352210">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实例参数指的是由upsql运行时的参数，不包括实例性能套餐，与容量</w:t>
      </w:r>
      <w:r>
        <w:rPr>
          <w:rFonts w:asciiTheme="minorEastAsia" w:eastAsiaTheme="minorEastAsia" w:hAnsiTheme="minorEastAsia" w:cs="微软雅黑" w:hint="eastAsia"/>
          <w:sz w:val="24"/>
          <w:szCs w:val="24"/>
        </w:rPr>
        <w:t>大小</w:t>
      </w:r>
      <w:r>
        <w:rPr>
          <w:rFonts w:asciiTheme="minorEastAsia" w:eastAsiaTheme="minorEastAsia" w:hAnsiTheme="minorEastAsia" w:cs="微软雅黑"/>
          <w:sz w:val="24"/>
          <w:szCs w:val="24"/>
        </w:rPr>
        <w:t>。</w:t>
      </w:r>
    </w:p>
    <w:p w:rsidR="006D3D02" w:rsidRDefault="004D436A" w:rsidP="00C807A6">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对</w:t>
      </w:r>
      <w:r>
        <w:rPr>
          <w:rFonts w:asciiTheme="minorEastAsia" w:eastAsiaTheme="minorEastAsia" w:hAnsiTheme="minorEastAsia" w:cs="微软雅黑"/>
          <w:sz w:val="24"/>
          <w:szCs w:val="24"/>
        </w:rPr>
        <w:t>一个</w:t>
      </w:r>
      <w:r w:rsidR="00FE492C">
        <w:rPr>
          <w:rFonts w:asciiTheme="minorEastAsia" w:eastAsiaTheme="minorEastAsia" w:hAnsiTheme="minorEastAsia" w:cs="微软雅黑"/>
          <w:sz w:val="24"/>
          <w:szCs w:val="24"/>
        </w:rPr>
        <w:t>DBaaS实例</w:t>
      </w:r>
      <w:r>
        <w:rPr>
          <w:rFonts w:asciiTheme="minorEastAsia" w:eastAsiaTheme="minorEastAsia" w:hAnsiTheme="minorEastAsia" w:cs="微软雅黑"/>
          <w:sz w:val="24"/>
          <w:szCs w:val="24"/>
        </w:rPr>
        <w:t>下所有的</w:t>
      </w:r>
      <w:r w:rsidR="00DA59CD">
        <w:rPr>
          <w:rFonts w:asciiTheme="minorEastAsia" w:eastAsiaTheme="minorEastAsia" w:hAnsiTheme="minorEastAsia" w:cs="微软雅黑" w:hint="eastAsia"/>
          <w:sz w:val="24"/>
          <w:szCs w:val="24"/>
        </w:rPr>
        <w:t>upsql</w:t>
      </w:r>
      <w:r>
        <w:rPr>
          <w:rFonts w:asciiTheme="minorEastAsia" w:eastAsiaTheme="minorEastAsia" w:hAnsiTheme="minorEastAsia" w:cs="微软雅黑"/>
          <w:sz w:val="24"/>
          <w:szCs w:val="24"/>
        </w:rPr>
        <w:t>库实例</w:t>
      </w:r>
      <w:r w:rsidR="00DA59CD">
        <w:rPr>
          <w:rFonts w:asciiTheme="minorEastAsia" w:eastAsiaTheme="minorEastAsia" w:hAnsiTheme="minorEastAsia" w:cs="微软雅黑" w:hint="eastAsia"/>
          <w:sz w:val="24"/>
          <w:szCs w:val="24"/>
        </w:rPr>
        <w:t>运行</w:t>
      </w:r>
      <w:r>
        <w:rPr>
          <w:rFonts w:asciiTheme="minorEastAsia" w:eastAsiaTheme="minorEastAsia" w:hAnsiTheme="minorEastAsia" w:cs="微软雅黑" w:hint="eastAsia"/>
          <w:sz w:val="24"/>
          <w:szCs w:val="24"/>
        </w:rPr>
        <w:t>参数</w:t>
      </w:r>
      <w:r>
        <w:rPr>
          <w:rFonts w:asciiTheme="minorEastAsia" w:eastAsiaTheme="minorEastAsia" w:hAnsiTheme="minorEastAsia" w:cs="微软雅黑"/>
          <w:sz w:val="24"/>
          <w:szCs w:val="24"/>
        </w:rPr>
        <w:t>是一致的，可以通过平台进行查看、修改</w:t>
      </w:r>
      <w:r>
        <w:rPr>
          <w:rFonts w:asciiTheme="minorEastAsia" w:eastAsiaTheme="minorEastAsia" w:hAnsiTheme="minorEastAsia" w:cs="微软雅黑" w:hint="eastAsia"/>
          <w:sz w:val="24"/>
          <w:szCs w:val="24"/>
        </w:rPr>
        <w:t>。</w:t>
      </w:r>
    </w:p>
    <w:p w:rsidR="004D436A" w:rsidRDefault="00352210" w:rsidP="000306C5">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实例参数</w:t>
      </w:r>
      <w:r>
        <w:rPr>
          <w:rFonts w:asciiTheme="minorEastAsia" w:eastAsiaTheme="minorEastAsia" w:hAnsiTheme="minorEastAsia" w:cs="微软雅黑"/>
          <w:sz w:val="24"/>
          <w:szCs w:val="24"/>
        </w:rPr>
        <w:t>包含参数名称、</w:t>
      </w:r>
      <w:r>
        <w:rPr>
          <w:rFonts w:asciiTheme="minorEastAsia" w:eastAsiaTheme="minorEastAsia" w:hAnsiTheme="minorEastAsia" w:cs="微软雅黑" w:hint="eastAsia"/>
          <w:sz w:val="24"/>
          <w:szCs w:val="24"/>
        </w:rPr>
        <w:t>参数</w:t>
      </w:r>
      <w:r>
        <w:rPr>
          <w:rFonts w:asciiTheme="minorEastAsia" w:eastAsiaTheme="minorEastAsia" w:hAnsiTheme="minorEastAsia" w:cs="微软雅黑"/>
          <w:sz w:val="24"/>
          <w:szCs w:val="24"/>
        </w:rPr>
        <w:t>默认值、</w:t>
      </w:r>
      <w:r>
        <w:rPr>
          <w:rFonts w:asciiTheme="minorEastAsia" w:eastAsiaTheme="minorEastAsia" w:hAnsiTheme="minorEastAsia" w:cs="微软雅黑" w:hint="eastAsia"/>
          <w:sz w:val="24"/>
          <w:szCs w:val="24"/>
        </w:rPr>
        <w:t>运行</w:t>
      </w:r>
      <w:r>
        <w:rPr>
          <w:rFonts w:asciiTheme="minorEastAsia" w:eastAsiaTheme="minorEastAsia" w:hAnsiTheme="minorEastAsia" w:cs="微软雅黑"/>
          <w:sz w:val="24"/>
          <w:szCs w:val="24"/>
        </w:rPr>
        <w:t>参数值、</w:t>
      </w:r>
      <w:r>
        <w:rPr>
          <w:rFonts w:asciiTheme="minorEastAsia" w:eastAsiaTheme="minorEastAsia" w:hAnsiTheme="minorEastAsia" w:cs="微软雅黑" w:hint="eastAsia"/>
          <w:sz w:val="24"/>
          <w:szCs w:val="24"/>
        </w:rPr>
        <w:t>修改后</w:t>
      </w:r>
      <w:r>
        <w:rPr>
          <w:rFonts w:asciiTheme="minorEastAsia" w:eastAsiaTheme="minorEastAsia" w:hAnsiTheme="minorEastAsia" w:cs="微软雅黑"/>
          <w:sz w:val="24"/>
          <w:szCs w:val="24"/>
        </w:rPr>
        <w:t>是否需要重启、</w:t>
      </w:r>
      <w:r>
        <w:rPr>
          <w:rFonts w:asciiTheme="minorEastAsia" w:eastAsiaTheme="minorEastAsia" w:hAnsiTheme="minorEastAsia" w:cs="微软雅黑" w:hint="eastAsia"/>
          <w:sz w:val="24"/>
          <w:szCs w:val="24"/>
        </w:rPr>
        <w:t>参数</w:t>
      </w:r>
      <w:r>
        <w:rPr>
          <w:rFonts w:asciiTheme="minorEastAsia" w:eastAsiaTheme="minorEastAsia" w:hAnsiTheme="minorEastAsia" w:cs="微软雅黑"/>
          <w:sz w:val="24"/>
          <w:szCs w:val="24"/>
        </w:rPr>
        <w:t>描述。如果</w:t>
      </w:r>
      <w:r>
        <w:rPr>
          <w:rFonts w:asciiTheme="minorEastAsia" w:eastAsiaTheme="minorEastAsia" w:hAnsiTheme="minorEastAsia" w:cs="微软雅黑" w:hint="eastAsia"/>
          <w:sz w:val="24"/>
          <w:szCs w:val="24"/>
        </w:rPr>
        <w:t>是</w:t>
      </w:r>
      <w:r>
        <w:rPr>
          <w:rFonts w:asciiTheme="minorEastAsia" w:eastAsiaTheme="minorEastAsia" w:hAnsiTheme="minorEastAsia" w:cs="微软雅黑"/>
          <w:sz w:val="24"/>
          <w:szCs w:val="24"/>
        </w:rPr>
        <w:t>需要重启参数，则修改完成后，弹出提示是否立即重启。如果</w:t>
      </w:r>
      <w:r>
        <w:rPr>
          <w:rFonts w:asciiTheme="minorEastAsia" w:eastAsiaTheme="minorEastAsia" w:hAnsiTheme="minorEastAsia" w:cs="微软雅黑" w:hint="eastAsia"/>
          <w:sz w:val="24"/>
          <w:szCs w:val="24"/>
        </w:rPr>
        <w:t>取消</w:t>
      </w:r>
      <w:r>
        <w:rPr>
          <w:rFonts w:asciiTheme="minorEastAsia" w:eastAsiaTheme="minorEastAsia" w:hAnsiTheme="minorEastAsia" w:cs="微软雅黑"/>
          <w:sz w:val="24"/>
          <w:szCs w:val="24"/>
        </w:rPr>
        <w:t>，则认为放弃</w:t>
      </w:r>
      <w:r>
        <w:rPr>
          <w:rFonts w:asciiTheme="minorEastAsia" w:eastAsiaTheme="minorEastAsia" w:hAnsiTheme="minorEastAsia" w:cs="微软雅黑" w:hint="eastAsia"/>
          <w:sz w:val="24"/>
          <w:szCs w:val="24"/>
        </w:rPr>
        <w:t>此次</w:t>
      </w:r>
      <w:r>
        <w:rPr>
          <w:rFonts w:asciiTheme="minorEastAsia" w:eastAsiaTheme="minorEastAsia" w:hAnsiTheme="minorEastAsia" w:cs="微软雅黑"/>
          <w:sz w:val="24"/>
          <w:szCs w:val="24"/>
        </w:rPr>
        <w:t>参数修改。</w:t>
      </w:r>
    </w:p>
    <w:p w:rsidR="00F211E8" w:rsidRDefault="00F211E8" w:rsidP="00F211E8">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177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77415"/>
                    </a:xfrm>
                    <a:prstGeom prst="rect">
                      <a:avLst/>
                    </a:prstGeom>
                  </pic:spPr>
                </pic:pic>
              </a:graphicData>
            </a:graphic>
          </wp:inline>
        </w:drawing>
      </w:r>
    </w:p>
    <w:p w:rsidR="00F211E8" w:rsidRDefault="00F211E8" w:rsidP="00F211E8">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实例参数设置界面原型</w:t>
      </w:r>
    </w:p>
    <w:p w:rsidR="001504E1" w:rsidRDefault="001504E1" w:rsidP="00F211E8">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5069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06980"/>
                    </a:xfrm>
                    <a:prstGeom prst="rect">
                      <a:avLst/>
                    </a:prstGeom>
                  </pic:spPr>
                </pic:pic>
              </a:graphicData>
            </a:graphic>
          </wp:inline>
        </w:drawing>
      </w:r>
    </w:p>
    <w:p w:rsidR="001504E1" w:rsidRDefault="001504E1" w:rsidP="00F211E8">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实例参数修改时序</w:t>
      </w:r>
    </w:p>
    <w:p w:rsidR="003762DD" w:rsidRDefault="00E86D58" w:rsidP="00E86D58">
      <w:pPr>
        <w:pStyle w:val="ab"/>
        <w:keepNext/>
        <w:keepLines/>
        <w:widowControl/>
        <w:numPr>
          <w:ilvl w:val="0"/>
          <w:numId w:val="42"/>
        </w:numPr>
        <w:spacing w:before="240" w:after="64" w:line="319" w:lineRule="auto"/>
        <w:ind w:firstLineChars="0"/>
        <w:jc w:val="left"/>
        <w:outlineLvl w:val="2"/>
        <w:rPr>
          <w:rFonts w:asciiTheme="majorEastAsia" w:eastAsiaTheme="majorEastAsia" w:hAnsiTheme="majorEastAsia"/>
          <w:b/>
          <w:bCs/>
          <w:kern w:val="0"/>
          <w:sz w:val="28"/>
          <w:szCs w:val="28"/>
        </w:rPr>
      </w:pPr>
      <w:bookmarkStart w:id="147" w:name="_Toc432757546"/>
      <w:r w:rsidRPr="00E86D58">
        <w:rPr>
          <w:rFonts w:asciiTheme="majorEastAsia" w:eastAsiaTheme="majorEastAsia" w:hAnsiTheme="majorEastAsia" w:hint="eastAsia"/>
          <w:b/>
          <w:bCs/>
          <w:kern w:val="0"/>
          <w:sz w:val="28"/>
          <w:szCs w:val="28"/>
        </w:rPr>
        <w:t>DBaaS</w:t>
      </w:r>
      <w:r w:rsidRPr="00E86D58">
        <w:rPr>
          <w:rFonts w:asciiTheme="majorEastAsia" w:eastAsiaTheme="majorEastAsia" w:hAnsiTheme="majorEastAsia"/>
          <w:b/>
          <w:bCs/>
          <w:kern w:val="0"/>
          <w:sz w:val="28"/>
          <w:szCs w:val="28"/>
        </w:rPr>
        <w:t>实例注销</w:t>
      </w:r>
      <w:bookmarkEnd w:id="147"/>
    </w:p>
    <w:p w:rsidR="00E86D58" w:rsidRDefault="00E86D58" w:rsidP="00FB65FD">
      <w:pPr>
        <w:spacing w:line="420" w:lineRule="auto"/>
        <w:ind w:firstLine="420"/>
        <w:rPr>
          <w:rFonts w:asciiTheme="minorEastAsia" w:eastAsiaTheme="minorEastAsia" w:hAnsiTheme="minorEastAsia" w:cs="微软雅黑"/>
          <w:sz w:val="24"/>
          <w:szCs w:val="24"/>
        </w:rPr>
      </w:pPr>
      <w:r w:rsidRPr="00FB65FD">
        <w:rPr>
          <w:rFonts w:asciiTheme="minorEastAsia" w:eastAsiaTheme="minorEastAsia" w:hAnsiTheme="minorEastAsia" w:cs="微软雅黑" w:hint="eastAsia"/>
          <w:sz w:val="24"/>
          <w:szCs w:val="24"/>
        </w:rPr>
        <w:t>管理员</w:t>
      </w:r>
      <w:r w:rsidRPr="00FB65FD">
        <w:rPr>
          <w:rFonts w:asciiTheme="minorEastAsia" w:eastAsiaTheme="minorEastAsia" w:hAnsiTheme="minorEastAsia" w:cs="微软雅黑"/>
          <w:sz w:val="24"/>
          <w:szCs w:val="24"/>
        </w:rPr>
        <w:t>和一线操作员</w:t>
      </w:r>
      <w:r w:rsidRPr="00FB65FD">
        <w:rPr>
          <w:rFonts w:asciiTheme="minorEastAsia" w:eastAsiaTheme="minorEastAsia" w:hAnsiTheme="minorEastAsia" w:cs="微软雅黑" w:hint="eastAsia"/>
          <w:sz w:val="24"/>
          <w:szCs w:val="24"/>
        </w:rPr>
        <w:t>对已经停止</w:t>
      </w:r>
      <w:r w:rsidRPr="00FB65FD">
        <w:rPr>
          <w:rFonts w:asciiTheme="minorEastAsia" w:eastAsiaTheme="minorEastAsia" w:hAnsiTheme="minorEastAsia" w:cs="微软雅黑"/>
          <w:sz w:val="24"/>
          <w:szCs w:val="24"/>
        </w:rPr>
        <w:t>服务的DBaaS实例可以进行注销操作，</w:t>
      </w:r>
      <w:r w:rsidRPr="00FB65FD">
        <w:rPr>
          <w:rFonts w:asciiTheme="minorEastAsia" w:eastAsiaTheme="minorEastAsia" w:hAnsiTheme="minorEastAsia" w:cs="微软雅黑" w:hint="eastAsia"/>
          <w:sz w:val="24"/>
          <w:szCs w:val="24"/>
        </w:rPr>
        <w:t>注销操作</w:t>
      </w:r>
      <w:r w:rsidRPr="00FB65FD">
        <w:rPr>
          <w:rFonts w:asciiTheme="minorEastAsia" w:eastAsiaTheme="minorEastAsia" w:hAnsiTheme="minorEastAsia" w:cs="微软雅黑"/>
          <w:sz w:val="24"/>
          <w:szCs w:val="24"/>
        </w:rPr>
        <w:t>就是将DBaaS</w:t>
      </w:r>
      <w:r w:rsidRPr="00FB65FD">
        <w:rPr>
          <w:rFonts w:asciiTheme="minorEastAsia" w:eastAsiaTheme="minorEastAsia" w:hAnsiTheme="minorEastAsia" w:cs="微软雅黑" w:hint="eastAsia"/>
          <w:sz w:val="24"/>
          <w:szCs w:val="24"/>
        </w:rPr>
        <w:t>相关</w:t>
      </w:r>
      <w:r w:rsidRPr="00FB65FD">
        <w:rPr>
          <w:rFonts w:asciiTheme="minorEastAsia" w:eastAsiaTheme="minorEastAsia" w:hAnsiTheme="minorEastAsia" w:cs="微软雅黑"/>
          <w:sz w:val="24"/>
          <w:szCs w:val="24"/>
        </w:rPr>
        <w:t>的资源释放、配置删除。</w:t>
      </w:r>
    </w:p>
    <w:p w:rsidR="009472F2" w:rsidRDefault="009472F2" w:rsidP="009472F2">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0467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46730"/>
                    </a:xfrm>
                    <a:prstGeom prst="rect">
                      <a:avLst/>
                    </a:prstGeom>
                  </pic:spPr>
                </pic:pic>
              </a:graphicData>
            </a:graphic>
          </wp:inline>
        </w:drawing>
      </w:r>
    </w:p>
    <w:p w:rsidR="009472F2" w:rsidRPr="00FB65FD" w:rsidRDefault="009472F2" w:rsidP="009472F2">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DBaaS</w:t>
      </w:r>
      <w:r>
        <w:rPr>
          <w:rFonts w:asciiTheme="minorEastAsia" w:eastAsiaTheme="minorEastAsia" w:hAnsiTheme="minorEastAsia" w:cs="微软雅黑"/>
          <w:sz w:val="24"/>
          <w:szCs w:val="24"/>
        </w:rPr>
        <w:t>实例注销时序</w:t>
      </w:r>
    </w:p>
    <w:p w:rsidR="00577DF4" w:rsidRDefault="0071741C" w:rsidP="00577DF4">
      <w:pPr>
        <w:pStyle w:val="ab"/>
        <w:keepNext/>
        <w:keepLines/>
        <w:widowControl/>
        <w:numPr>
          <w:ilvl w:val="0"/>
          <w:numId w:val="23"/>
        </w:numPr>
        <w:spacing w:before="280" w:after="290" w:line="377" w:lineRule="auto"/>
        <w:ind w:firstLineChars="0"/>
        <w:jc w:val="left"/>
        <w:outlineLvl w:val="1"/>
        <w:rPr>
          <w:rFonts w:asciiTheme="majorEastAsia" w:eastAsiaTheme="majorEastAsia" w:hAnsiTheme="majorEastAsia" w:cs="微软雅黑"/>
          <w:b/>
          <w:bCs/>
          <w:kern w:val="0"/>
          <w:sz w:val="32"/>
          <w:szCs w:val="32"/>
          <w:lang/>
        </w:rPr>
      </w:pPr>
      <w:bookmarkStart w:id="148" w:name="_Toc432757547"/>
      <w:ins w:id="149" w:author="odaaneuva" w:date="2015-11-12T21:27:00Z">
        <w:r>
          <w:rPr>
            <w:rFonts w:asciiTheme="majorEastAsia" w:eastAsiaTheme="majorEastAsia" w:hAnsiTheme="majorEastAsia" w:cs="微软雅黑"/>
            <w:b/>
            <w:bCs/>
            <w:kern w:val="0"/>
            <w:sz w:val="32"/>
            <w:szCs w:val="32"/>
            <w:lang/>
          </w:rPr>
          <w:t>UP</w:t>
        </w:r>
      </w:ins>
      <w:del w:id="150" w:author="odaaneuva" w:date="2015-11-12T21:27:00Z">
        <w:r w:rsidR="00B163B5" w:rsidDel="0071741C">
          <w:rPr>
            <w:rFonts w:asciiTheme="majorEastAsia" w:eastAsiaTheme="majorEastAsia" w:hAnsiTheme="majorEastAsia" w:cs="微软雅黑"/>
            <w:b/>
            <w:bCs/>
            <w:kern w:val="0"/>
            <w:sz w:val="32"/>
            <w:szCs w:val="32"/>
            <w:lang/>
          </w:rPr>
          <w:delText>up</w:delText>
        </w:r>
      </w:del>
      <w:r w:rsidR="00B163B5">
        <w:rPr>
          <w:rFonts w:asciiTheme="majorEastAsia" w:eastAsiaTheme="majorEastAsia" w:hAnsiTheme="majorEastAsia" w:cs="微软雅黑"/>
          <w:b/>
          <w:bCs/>
          <w:kern w:val="0"/>
          <w:sz w:val="32"/>
          <w:szCs w:val="32"/>
          <w:lang/>
        </w:rPr>
        <w:t>proxy</w:t>
      </w:r>
      <w:r w:rsidR="0008527D" w:rsidRPr="0008527D">
        <w:rPr>
          <w:rFonts w:asciiTheme="majorEastAsia" w:eastAsiaTheme="majorEastAsia" w:hAnsiTheme="majorEastAsia" w:cs="微软雅黑" w:hint="eastAsia"/>
          <w:b/>
          <w:bCs/>
          <w:kern w:val="0"/>
          <w:sz w:val="32"/>
          <w:szCs w:val="32"/>
          <w:lang/>
        </w:rPr>
        <w:t>实例管理</w:t>
      </w:r>
      <w:bookmarkEnd w:id="148"/>
    </w:p>
    <w:p w:rsidR="00D43178" w:rsidRDefault="00D43178" w:rsidP="00D43178">
      <w:pPr>
        <w:spacing w:line="420" w:lineRule="auto"/>
        <w:ind w:firstLine="420"/>
        <w:rPr>
          <w:rFonts w:asciiTheme="minorEastAsia" w:eastAsiaTheme="minorEastAsia" w:hAnsiTheme="minorEastAsia" w:cs="微软雅黑"/>
          <w:sz w:val="24"/>
          <w:szCs w:val="24"/>
        </w:rPr>
      </w:pPr>
      <w:r w:rsidRPr="00D43178">
        <w:rPr>
          <w:rFonts w:asciiTheme="minorEastAsia" w:eastAsiaTheme="minorEastAsia" w:hAnsiTheme="minorEastAsia" w:cs="微软雅黑" w:hint="eastAsia"/>
          <w:sz w:val="24"/>
          <w:szCs w:val="24"/>
        </w:rPr>
        <w:t>up</w:t>
      </w:r>
      <w:r>
        <w:rPr>
          <w:rFonts w:asciiTheme="minorEastAsia" w:eastAsiaTheme="minorEastAsia" w:hAnsiTheme="minorEastAsia" w:cs="微软雅黑"/>
          <w:sz w:val="24"/>
          <w:szCs w:val="24"/>
        </w:rPr>
        <w:t>proxy</w:t>
      </w:r>
      <w:r w:rsidRPr="00D43178">
        <w:rPr>
          <w:rFonts w:asciiTheme="minorEastAsia" w:eastAsiaTheme="minorEastAsia" w:hAnsiTheme="minorEastAsia" w:cs="微软雅黑"/>
          <w:sz w:val="24"/>
          <w:szCs w:val="24"/>
        </w:rPr>
        <w:t>实例管理只有管理员和一线操作员才有权限。</w:t>
      </w:r>
    </w:p>
    <w:p w:rsidR="00686455" w:rsidRDefault="00686455" w:rsidP="00686455">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733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73350"/>
                    </a:xfrm>
                    <a:prstGeom prst="rect">
                      <a:avLst/>
                    </a:prstGeom>
                  </pic:spPr>
                </pic:pic>
              </a:graphicData>
            </a:graphic>
          </wp:inline>
        </w:drawing>
      </w:r>
    </w:p>
    <w:p w:rsidR="00686455" w:rsidRDefault="00686455" w:rsidP="00686455">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w:t>
      </w:r>
      <w:r>
        <w:rPr>
          <w:rFonts w:asciiTheme="minorEastAsia" w:eastAsiaTheme="minorEastAsia" w:hAnsiTheme="minorEastAsia" w:cs="微软雅黑"/>
          <w:sz w:val="24"/>
          <w:szCs w:val="24"/>
        </w:rPr>
        <w:t xml:space="preserve"> Proxy实例操作</w:t>
      </w:r>
      <w:r>
        <w:rPr>
          <w:rFonts w:asciiTheme="minorEastAsia" w:eastAsiaTheme="minorEastAsia" w:hAnsiTheme="minorEastAsia" w:cs="微软雅黑" w:hint="eastAsia"/>
          <w:sz w:val="24"/>
          <w:szCs w:val="24"/>
        </w:rPr>
        <w:t>界面</w:t>
      </w:r>
      <w:r>
        <w:rPr>
          <w:rFonts w:asciiTheme="minorEastAsia" w:eastAsiaTheme="minorEastAsia" w:hAnsiTheme="minorEastAsia" w:cs="微软雅黑"/>
          <w:sz w:val="24"/>
          <w:szCs w:val="24"/>
        </w:rPr>
        <w:t>原型</w:t>
      </w:r>
    </w:p>
    <w:p w:rsidR="00B163B5" w:rsidRDefault="004A0FF9" w:rsidP="00BC002C">
      <w:pPr>
        <w:pStyle w:val="ab"/>
        <w:keepNext/>
        <w:keepLines/>
        <w:widowControl/>
        <w:numPr>
          <w:ilvl w:val="0"/>
          <w:numId w:val="44"/>
        </w:numPr>
        <w:spacing w:before="240" w:after="64" w:line="319" w:lineRule="auto"/>
        <w:ind w:firstLineChars="0"/>
        <w:jc w:val="left"/>
        <w:outlineLvl w:val="2"/>
        <w:rPr>
          <w:rFonts w:asciiTheme="majorEastAsia" w:eastAsiaTheme="majorEastAsia" w:hAnsiTheme="majorEastAsia"/>
          <w:b/>
          <w:bCs/>
          <w:kern w:val="0"/>
          <w:sz w:val="28"/>
          <w:szCs w:val="28"/>
        </w:rPr>
      </w:pPr>
      <w:bookmarkStart w:id="151" w:name="_Toc432757548"/>
      <w:r>
        <w:rPr>
          <w:rFonts w:asciiTheme="majorEastAsia" w:eastAsiaTheme="majorEastAsia" w:hAnsiTheme="majorEastAsia" w:hint="eastAsia"/>
          <w:b/>
          <w:bCs/>
          <w:kern w:val="0"/>
          <w:sz w:val="28"/>
          <w:szCs w:val="28"/>
        </w:rPr>
        <w:t>启停</w:t>
      </w:r>
      <w:bookmarkEnd w:id="151"/>
    </w:p>
    <w:p w:rsidR="004A0FF9" w:rsidRDefault="004A0FF9" w:rsidP="004A0FF9">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支持管理</w:t>
      </w:r>
      <w:r>
        <w:rPr>
          <w:rFonts w:asciiTheme="minorEastAsia" w:eastAsiaTheme="minorEastAsia" w:hAnsiTheme="minorEastAsia" w:cs="微软雅黑"/>
          <w:sz w:val="24"/>
          <w:szCs w:val="24"/>
        </w:rPr>
        <w:t>员</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一线操作员对</w:t>
      </w:r>
      <w:r>
        <w:rPr>
          <w:rFonts w:asciiTheme="minorEastAsia" w:eastAsiaTheme="minorEastAsia" w:hAnsiTheme="minorEastAsia" w:cs="微软雅黑" w:hint="eastAsia"/>
          <w:sz w:val="24"/>
          <w:szCs w:val="24"/>
        </w:rPr>
        <w:t>已</w:t>
      </w:r>
      <w:r>
        <w:rPr>
          <w:rFonts w:asciiTheme="minorEastAsia" w:eastAsiaTheme="minorEastAsia" w:hAnsiTheme="minorEastAsia" w:cs="微软雅黑"/>
          <w:sz w:val="24"/>
          <w:szCs w:val="24"/>
        </w:rPr>
        <w:t>停止服务proxy实例</w:t>
      </w:r>
      <w:r>
        <w:rPr>
          <w:rFonts w:asciiTheme="minorEastAsia" w:eastAsiaTheme="minorEastAsia" w:hAnsiTheme="minorEastAsia" w:cs="微软雅黑" w:hint="eastAsia"/>
          <w:sz w:val="24"/>
          <w:szCs w:val="24"/>
        </w:rPr>
        <w:t>进行</w:t>
      </w:r>
      <w:r>
        <w:rPr>
          <w:rFonts w:asciiTheme="minorEastAsia" w:eastAsiaTheme="minorEastAsia" w:hAnsiTheme="minorEastAsia" w:cs="微软雅黑"/>
          <w:sz w:val="24"/>
          <w:szCs w:val="24"/>
        </w:rPr>
        <w:t>启动</w:t>
      </w:r>
      <w:r>
        <w:rPr>
          <w:rFonts w:asciiTheme="minorEastAsia" w:eastAsiaTheme="minorEastAsia" w:hAnsiTheme="minorEastAsia" w:cs="微软雅黑" w:hint="eastAsia"/>
          <w:sz w:val="24"/>
          <w:szCs w:val="24"/>
        </w:rPr>
        <w:t>服务</w:t>
      </w:r>
      <w:r>
        <w:rPr>
          <w:rFonts w:asciiTheme="minorEastAsia" w:eastAsiaTheme="minorEastAsia" w:hAnsiTheme="minorEastAsia" w:cs="微软雅黑"/>
          <w:sz w:val="24"/>
          <w:szCs w:val="24"/>
        </w:rPr>
        <w:t>操作</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支持</w:t>
      </w:r>
      <w:r>
        <w:rPr>
          <w:rFonts w:asciiTheme="minorEastAsia" w:eastAsiaTheme="minorEastAsia" w:hAnsiTheme="minorEastAsia" w:cs="微软雅黑"/>
          <w:sz w:val="24"/>
          <w:szCs w:val="24"/>
        </w:rPr>
        <w:lastRenderedPageBreak/>
        <w:t>管理员、一线操作员对已启动服务的proxy实例</w:t>
      </w:r>
      <w:r>
        <w:rPr>
          <w:rFonts w:asciiTheme="minorEastAsia" w:eastAsiaTheme="minorEastAsia" w:hAnsiTheme="minorEastAsia" w:cs="微软雅黑" w:hint="eastAsia"/>
          <w:sz w:val="24"/>
          <w:szCs w:val="24"/>
        </w:rPr>
        <w:t>进行</w:t>
      </w:r>
      <w:r>
        <w:rPr>
          <w:rFonts w:asciiTheme="minorEastAsia" w:eastAsiaTheme="minorEastAsia" w:hAnsiTheme="minorEastAsia" w:cs="微软雅黑"/>
          <w:sz w:val="24"/>
          <w:szCs w:val="24"/>
        </w:rPr>
        <w:t>停止服务操作。</w:t>
      </w:r>
    </w:p>
    <w:p w:rsidR="00686455" w:rsidRDefault="00686455" w:rsidP="00686455">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90830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08300"/>
                    </a:xfrm>
                    <a:prstGeom prst="rect">
                      <a:avLst/>
                    </a:prstGeom>
                  </pic:spPr>
                </pic:pic>
              </a:graphicData>
            </a:graphic>
          </wp:inline>
        </w:drawing>
      </w:r>
    </w:p>
    <w:p w:rsidR="00686455" w:rsidRDefault="00686455" w:rsidP="00686455">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w:t>
      </w:r>
      <w:r>
        <w:rPr>
          <w:rFonts w:asciiTheme="minorEastAsia" w:eastAsiaTheme="minorEastAsia" w:hAnsiTheme="minorEastAsia" w:cs="微软雅黑"/>
          <w:sz w:val="24"/>
          <w:szCs w:val="24"/>
        </w:rPr>
        <w:t xml:space="preserve"> Proxy实例启停时序</w:t>
      </w:r>
    </w:p>
    <w:p w:rsidR="00B163B5" w:rsidRDefault="004A0FF9" w:rsidP="00BC002C">
      <w:pPr>
        <w:pStyle w:val="ab"/>
        <w:keepNext/>
        <w:keepLines/>
        <w:widowControl/>
        <w:numPr>
          <w:ilvl w:val="0"/>
          <w:numId w:val="44"/>
        </w:numPr>
        <w:spacing w:before="240" w:after="64" w:line="319" w:lineRule="auto"/>
        <w:ind w:firstLineChars="0"/>
        <w:jc w:val="left"/>
        <w:outlineLvl w:val="2"/>
        <w:rPr>
          <w:rFonts w:asciiTheme="majorEastAsia" w:eastAsiaTheme="majorEastAsia" w:hAnsiTheme="majorEastAsia"/>
          <w:b/>
          <w:bCs/>
          <w:kern w:val="0"/>
          <w:sz w:val="28"/>
          <w:szCs w:val="28"/>
        </w:rPr>
      </w:pPr>
      <w:bookmarkStart w:id="152" w:name="_Toc432757549"/>
      <w:r>
        <w:rPr>
          <w:rFonts w:asciiTheme="majorEastAsia" w:eastAsiaTheme="majorEastAsia" w:hAnsiTheme="majorEastAsia" w:hint="eastAsia"/>
          <w:b/>
          <w:bCs/>
          <w:kern w:val="0"/>
          <w:sz w:val="28"/>
          <w:szCs w:val="28"/>
        </w:rPr>
        <w:t>迁移</w:t>
      </w:r>
      <w:bookmarkEnd w:id="152"/>
    </w:p>
    <w:p w:rsidR="004A0FF9" w:rsidRDefault="004A0FF9" w:rsidP="004A0FF9">
      <w:pPr>
        <w:spacing w:line="420" w:lineRule="auto"/>
        <w:ind w:firstLine="420"/>
        <w:rPr>
          <w:rFonts w:asciiTheme="minorEastAsia" w:eastAsiaTheme="minorEastAsia" w:hAnsiTheme="minorEastAsia" w:cs="微软雅黑"/>
          <w:sz w:val="24"/>
          <w:szCs w:val="24"/>
        </w:rPr>
      </w:pPr>
      <w:r w:rsidRPr="004A0FF9">
        <w:rPr>
          <w:rFonts w:asciiTheme="minorEastAsia" w:eastAsiaTheme="minorEastAsia" w:hAnsiTheme="minorEastAsia" w:cs="微软雅黑" w:hint="eastAsia"/>
          <w:sz w:val="24"/>
          <w:szCs w:val="24"/>
        </w:rPr>
        <w:t>支持</w:t>
      </w:r>
      <w:r w:rsidRPr="004A0FF9">
        <w:rPr>
          <w:rFonts w:asciiTheme="minorEastAsia" w:eastAsiaTheme="minorEastAsia" w:hAnsiTheme="minorEastAsia" w:cs="微软雅黑"/>
          <w:sz w:val="24"/>
          <w:szCs w:val="24"/>
        </w:rPr>
        <w:t>upproxy实例</w:t>
      </w:r>
      <w:r w:rsidRPr="004A0FF9">
        <w:rPr>
          <w:rFonts w:asciiTheme="minorEastAsia" w:eastAsiaTheme="minorEastAsia" w:hAnsiTheme="minorEastAsia" w:cs="微软雅黑" w:hint="eastAsia"/>
          <w:sz w:val="24"/>
          <w:szCs w:val="24"/>
        </w:rPr>
        <w:t>在</w:t>
      </w:r>
      <w:r w:rsidRPr="004A0FF9">
        <w:rPr>
          <w:rFonts w:asciiTheme="minorEastAsia" w:eastAsiaTheme="minorEastAsia" w:hAnsiTheme="minorEastAsia" w:cs="微软雅黑"/>
          <w:sz w:val="24"/>
          <w:szCs w:val="24"/>
        </w:rPr>
        <w:t>一个集群内的不同物理机上做迁移，</w:t>
      </w:r>
      <w:r w:rsidR="00B46BF7" w:rsidRPr="004E548D">
        <w:rPr>
          <w:rFonts w:asciiTheme="minorEastAsia" w:eastAsiaTheme="minorEastAsia" w:hAnsiTheme="minorEastAsia" w:cs="微软雅黑" w:hint="eastAsia"/>
          <w:sz w:val="24"/>
          <w:szCs w:val="24"/>
        </w:rPr>
        <w:t>可以自动选择物理机或者手工指定物理机</w:t>
      </w:r>
      <w:r w:rsidR="00B46BF7">
        <w:rPr>
          <w:rFonts w:asciiTheme="minorEastAsia" w:eastAsiaTheme="minorEastAsia" w:hAnsiTheme="minorEastAsia" w:cs="微软雅黑" w:hint="eastAsia"/>
          <w:sz w:val="24"/>
          <w:szCs w:val="24"/>
        </w:rPr>
        <w:t>，</w:t>
      </w:r>
      <w:r w:rsidRPr="004A0FF9">
        <w:rPr>
          <w:rFonts w:asciiTheme="minorEastAsia" w:eastAsiaTheme="minorEastAsia" w:hAnsiTheme="minorEastAsia" w:cs="微软雅黑"/>
          <w:sz w:val="24"/>
          <w:szCs w:val="24"/>
        </w:rPr>
        <w:t>迁移过程中不得修改DBaaS</w:t>
      </w:r>
      <w:r w:rsidRPr="004A0FF9">
        <w:rPr>
          <w:rFonts w:asciiTheme="minorEastAsia" w:eastAsiaTheme="minorEastAsia" w:hAnsiTheme="minorEastAsia" w:cs="微软雅黑" w:hint="eastAsia"/>
          <w:sz w:val="24"/>
          <w:szCs w:val="24"/>
        </w:rPr>
        <w:t>实例</w:t>
      </w:r>
      <w:r w:rsidRPr="004A0FF9">
        <w:rPr>
          <w:rFonts w:asciiTheme="minorEastAsia" w:eastAsiaTheme="minorEastAsia" w:hAnsiTheme="minorEastAsia" w:cs="微软雅黑"/>
          <w:sz w:val="24"/>
          <w:szCs w:val="24"/>
        </w:rPr>
        <w:t>提供的对外访问路径</w:t>
      </w:r>
      <w:r w:rsidRPr="004A0FF9">
        <w:rPr>
          <w:rFonts w:asciiTheme="minorEastAsia" w:eastAsiaTheme="minorEastAsia" w:hAnsiTheme="minorEastAsia" w:cs="微软雅黑" w:hint="eastAsia"/>
          <w:sz w:val="24"/>
          <w:szCs w:val="24"/>
        </w:rPr>
        <w:t>。</w:t>
      </w:r>
    </w:p>
    <w:p w:rsidR="00B46BF7" w:rsidRDefault="00B46BF7" w:rsidP="004A0FF9">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能够实时显示实例的状态</w:t>
      </w:r>
      <w:r w:rsidR="00714D4F">
        <w:rPr>
          <w:rFonts w:asciiTheme="minorEastAsia" w:eastAsiaTheme="minorEastAsia" w:hAnsiTheme="minorEastAsia" w:cs="微软雅黑" w:hint="eastAsia"/>
          <w:sz w:val="24"/>
          <w:szCs w:val="24"/>
        </w:rPr>
        <w:t>。</w:t>
      </w:r>
    </w:p>
    <w:p w:rsidR="000E3A92" w:rsidRDefault="000E3A92" w:rsidP="000E3A92">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30644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06445"/>
                    </a:xfrm>
                    <a:prstGeom prst="rect">
                      <a:avLst/>
                    </a:prstGeom>
                  </pic:spPr>
                </pic:pic>
              </a:graphicData>
            </a:graphic>
          </wp:inline>
        </w:drawing>
      </w:r>
    </w:p>
    <w:p w:rsidR="00BC002C" w:rsidRDefault="009D2363" w:rsidP="009D2363">
      <w:pPr>
        <w:pStyle w:val="ab"/>
        <w:keepNext/>
        <w:keepLines/>
        <w:widowControl/>
        <w:numPr>
          <w:ilvl w:val="0"/>
          <w:numId w:val="44"/>
        </w:numPr>
        <w:spacing w:before="240" w:after="64" w:line="319" w:lineRule="auto"/>
        <w:ind w:firstLineChars="0"/>
        <w:jc w:val="left"/>
        <w:outlineLvl w:val="2"/>
        <w:rPr>
          <w:rFonts w:asciiTheme="majorEastAsia" w:eastAsiaTheme="majorEastAsia" w:hAnsiTheme="majorEastAsia"/>
          <w:b/>
          <w:bCs/>
          <w:kern w:val="0"/>
          <w:sz w:val="28"/>
          <w:szCs w:val="28"/>
        </w:rPr>
      </w:pPr>
      <w:bookmarkStart w:id="153" w:name="_Toc432757550"/>
      <w:r w:rsidRPr="009D2363">
        <w:rPr>
          <w:rFonts w:asciiTheme="majorEastAsia" w:eastAsiaTheme="majorEastAsia" w:hAnsiTheme="majorEastAsia" w:hint="eastAsia"/>
          <w:b/>
          <w:bCs/>
          <w:kern w:val="0"/>
          <w:sz w:val="28"/>
          <w:szCs w:val="28"/>
        </w:rPr>
        <w:lastRenderedPageBreak/>
        <w:t>访问</w:t>
      </w:r>
      <w:r w:rsidRPr="009D2363">
        <w:rPr>
          <w:rFonts w:asciiTheme="majorEastAsia" w:eastAsiaTheme="majorEastAsia" w:hAnsiTheme="majorEastAsia"/>
          <w:b/>
          <w:bCs/>
          <w:kern w:val="0"/>
          <w:sz w:val="28"/>
          <w:szCs w:val="28"/>
        </w:rPr>
        <w:t>路径修改</w:t>
      </w:r>
      <w:bookmarkEnd w:id="153"/>
    </w:p>
    <w:p w:rsidR="00E019AA" w:rsidRDefault="00E019AA" w:rsidP="00E019AA">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Up proxy实例访问路径</w:t>
      </w:r>
      <w:r>
        <w:rPr>
          <w:rFonts w:asciiTheme="minorEastAsia" w:eastAsiaTheme="minorEastAsia" w:hAnsiTheme="minorEastAsia" w:cs="微软雅黑" w:hint="eastAsia"/>
          <w:sz w:val="24"/>
          <w:szCs w:val="24"/>
        </w:rPr>
        <w:t>指的</w:t>
      </w:r>
      <w:r>
        <w:rPr>
          <w:rFonts w:asciiTheme="minorEastAsia" w:eastAsiaTheme="minorEastAsia" w:hAnsiTheme="minorEastAsia" w:cs="微软雅黑"/>
          <w:sz w:val="24"/>
          <w:szCs w:val="24"/>
        </w:rPr>
        <w:t>是proxy实例提供给业务系统使用的ip地址加端口号，也是整个DBaaS实例的访问路径</w:t>
      </w:r>
      <w:r>
        <w:rPr>
          <w:rFonts w:asciiTheme="minorEastAsia" w:eastAsiaTheme="minorEastAsia" w:hAnsiTheme="minorEastAsia" w:cs="微软雅黑" w:hint="eastAsia"/>
          <w:sz w:val="24"/>
          <w:szCs w:val="24"/>
        </w:rPr>
        <w:t>。支持</w:t>
      </w:r>
      <w:r>
        <w:rPr>
          <w:rFonts w:asciiTheme="minorEastAsia" w:eastAsiaTheme="minorEastAsia" w:hAnsiTheme="minorEastAsia" w:cs="微软雅黑"/>
          <w:sz w:val="24"/>
          <w:szCs w:val="24"/>
        </w:rPr>
        <w:t>管理员对</w:t>
      </w:r>
      <w:r>
        <w:rPr>
          <w:rFonts w:asciiTheme="minorEastAsia" w:eastAsiaTheme="minorEastAsia" w:hAnsiTheme="minorEastAsia" w:cs="微软雅黑" w:hint="eastAsia"/>
          <w:sz w:val="24"/>
          <w:szCs w:val="24"/>
        </w:rPr>
        <w:t>ip</w:t>
      </w:r>
      <w:r>
        <w:rPr>
          <w:rFonts w:asciiTheme="minorEastAsia" w:eastAsiaTheme="minorEastAsia" w:hAnsiTheme="minorEastAsia" w:cs="微软雅黑"/>
          <w:sz w:val="24"/>
          <w:szCs w:val="24"/>
        </w:rPr>
        <w:t>和端口的修改</w:t>
      </w:r>
      <w:r w:rsidRPr="00E019AA">
        <w:rPr>
          <w:rFonts w:asciiTheme="minorEastAsia" w:eastAsiaTheme="minorEastAsia" w:hAnsiTheme="minorEastAsia" w:cs="微软雅黑" w:hint="eastAsia"/>
          <w:sz w:val="24"/>
          <w:szCs w:val="24"/>
        </w:rPr>
        <w:t>。</w:t>
      </w:r>
    </w:p>
    <w:p w:rsidR="000E3A92" w:rsidRDefault="000E3A92" w:rsidP="000E3A92">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2423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2310"/>
                    </a:xfrm>
                    <a:prstGeom prst="rect">
                      <a:avLst/>
                    </a:prstGeom>
                  </pic:spPr>
                </pic:pic>
              </a:graphicData>
            </a:graphic>
          </wp:inline>
        </w:drawing>
      </w:r>
    </w:p>
    <w:p w:rsidR="000E3A92" w:rsidRPr="00E019AA" w:rsidRDefault="000E3A92" w:rsidP="000E3A92">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访问</w:t>
      </w:r>
      <w:r>
        <w:rPr>
          <w:rFonts w:asciiTheme="minorEastAsia" w:eastAsiaTheme="minorEastAsia" w:hAnsiTheme="minorEastAsia" w:cs="微软雅黑"/>
          <w:sz w:val="24"/>
          <w:szCs w:val="24"/>
        </w:rPr>
        <w:t>路径修改时序</w:t>
      </w:r>
    </w:p>
    <w:p w:rsidR="00B163B5" w:rsidRDefault="00B163B5" w:rsidP="004D436A">
      <w:pPr>
        <w:pStyle w:val="ab"/>
        <w:keepNext/>
        <w:keepLines/>
        <w:widowControl/>
        <w:numPr>
          <w:ilvl w:val="0"/>
          <w:numId w:val="23"/>
        </w:numPr>
        <w:spacing w:before="280" w:after="290" w:line="377" w:lineRule="auto"/>
        <w:ind w:firstLineChars="0"/>
        <w:jc w:val="left"/>
        <w:outlineLvl w:val="1"/>
        <w:rPr>
          <w:rFonts w:asciiTheme="majorEastAsia" w:eastAsiaTheme="majorEastAsia" w:hAnsiTheme="majorEastAsia" w:cs="微软雅黑"/>
          <w:b/>
          <w:bCs/>
          <w:kern w:val="0"/>
          <w:sz w:val="32"/>
          <w:szCs w:val="32"/>
          <w:lang/>
        </w:rPr>
      </w:pPr>
      <w:bookmarkStart w:id="154" w:name="_Toc432757551"/>
      <w:r>
        <w:rPr>
          <w:rFonts w:asciiTheme="majorEastAsia" w:eastAsiaTheme="majorEastAsia" w:hAnsiTheme="majorEastAsia" w:cs="微软雅黑"/>
          <w:b/>
          <w:bCs/>
          <w:kern w:val="0"/>
          <w:sz w:val="32"/>
          <w:szCs w:val="32"/>
          <w:lang/>
        </w:rPr>
        <w:t xml:space="preserve">upsql </w:t>
      </w:r>
      <w:r>
        <w:rPr>
          <w:rFonts w:asciiTheme="majorEastAsia" w:eastAsiaTheme="majorEastAsia" w:hAnsiTheme="majorEastAsia" w:cs="微软雅黑" w:hint="eastAsia"/>
          <w:b/>
          <w:bCs/>
          <w:kern w:val="0"/>
          <w:sz w:val="32"/>
          <w:szCs w:val="32"/>
          <w:lang/>
        </w:rPr>
        <w:t>实例</w:t>
      </w:r>
      <w:r>
        <w:rPr>
          <w:rFonts w:asciiTheme="majorEastAsia" w:eastAsiaTheme="majorEastAsia" w:hAnsiTheme="majorEastAsia" w:cs="微软雅黑"/>
          <w:b/>
          <w:bCs/>
          <w:kern w:val="0"/>
          <w:sz w:val="32"/>
          <w:szCs w:val="32"/>
          <w:lang/>
        </w:rPr>
        <w:t>管理</w:t>
      </w:r>
      <w:bookmarkEnd w:id="154"/>
    </w:p>
    <w:p w:rsidR="00D43178" w:rsidRDefault="00D43178" w:rsidP="00D43178">
      <w:pPr>
        <w:spacing w:line="420" w:lineRule="auto"/>
        <w:ind w:firstLine="420"/>
        <w:rPr>
          <w:rFonts w:asciiTheme="minorEastAsia" w:eastAsiaTheme="minorEastAsia" w:hAnsiTheme="minorEastAsia" w:cs="微软雅黑"/>
          <w:sz w:val="24"/>
          <w:szCs w:val="24"/>
        </w:rPr>
      </w:pPr>
      <w:r w:rsidRPr="00D43178">
        <w:rPr>
          <w:rFonts w:asciiTheme="minorEastAsia" w:eastAsiaTheme="minorEastAsia" w:hAnsiTheme="minorEastAsia" w:cs="微软雅黑" w:hint="eastAsia"/>
          <w:sz w:val="24"/>
          <w:szCs w:val="24"/>
        </w:rPr>
        <w:t>upsql</w:t>
      </w:r>
      <w:r w:rsidRPr="00D43178">
        <w:rPr>
          <w:rFonts w:asciiTheme="minorEastAsia" w:eastAsiaTheme="minorEastAsia" w:hAnsiTheme="minorEastAsia" w:cs="微软雅黑"/>
          <w:sz w:val="24"/>
          <w:szCs w:val="24"/>
        </w:rPr>
        <w:t>实例管理只有管理员和一线操作员才有权限。</w:t>
      </w:r>
    </w:p>
    <w:p w:rsidR="00FC45CA" w:rsidRDefault="00E11C7B" w:rsidP="00FC45CA">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6873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7320"/>
                    </a:xfrm>
                    <a:prstGeom prst="rect">
                      <a:avLst/>
                    </a:prstGeom>
                  </pic:spPr>
                </pic:pic>
              </a:graphicData>
            </a:graphic>
          </wp:inline>
        </w:drawing>
      </w:r>
    </w:p>
    <w:p w:rsidR="00FC45CA" w:rsidRPr="00D43178" w:rsidRDefault="00FC45CA" w:rsidP="00FC45CA">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lastRenderedPageBreak/>
        <w:t>U</w:t>
      </w:r>
      <w:r>
        <w:rPr>
          <w:rFonts w:asciiTheme="minorEastAsia" w:eastAsiaTheme="minorEastAsia" w:hAnsiTheme="minorEastAsia" w:cs="微软雅黑" w:hint="eastAsia"/>
          <w:sz w:val="24"/>
          <w:szCs w:val="24"/>
        </w:rPr>
        <w:t>psql</w:t>
      </w:r>
      <w:r>
        <w:rPr>
          <w:rFonts w:asciiTheme="minorEastAsia" w:eastAsiaTheme="minorEastAsia" w:hAnsiTheme="minorEastAsia" w:cs="微软雅黑"/>
          <w:sz w:val="24"/>
          <w:szCs w:val="24"/>
        </w:rPr>
        <w:t>实例管理界面原型</w:t>
      </w:r>
    </w:p>
    <w:p w:rsidR="007103F9" w:rsidRPr="00CB7269" w:rsidRDefault="007103F9" w:rsidP="00452D8F">
      <w:pPr>
        <w:pStyle w:val="ab"/>
        <w:keepNext/>
        <w:keepLines/>
        <w:widowControl/>
        <w:numPr>
          <w:ilvl w:val="0"/>
          <w:numId w:val="25"/>
        </w:numPr>
        <w:spacing w:before="240" w:after="64" w:line="319" w:lineRule="auto"/>
        <w:ind w:firstLineChars="0"/>
        <w:jc w:val="left"/>
        <w:outlineLvl w:val="2"/>
        <w:rPr>
          <w:rFonts w:asciiTheme="majorEastAsia" w:eastAsiaTheme="majorEastAsia" w:hAnsiTheme="majorEastAsia"/>
          <w:b/>
          <w:bCs/>
          <w:kern w:val="0"/>
          <w:sz w:val="28"/>
          <w:szCs w:val="28"/>
        </w:rPr>
      </w:pPr>
      <w:bookmarkStart w:id="155" w:name="_Toc432757552"/>
      <w:r w:rsidRPr="00CB7269">
        <w:rPr>
          <w:rFonts w:asciiTheme="majorEastAsia" w:eastAsiaTheme="majorEastAsia" w:hAnsiTheme="majorEastAsia" w:hint="eastAsia"/>
          <w:b/>
          <w:bCs/>
          <w:kern w:val="0"/>
          <w:sz w:val="28"/>
          <w:szCs w:val="28"/>
        </w:rPr>
        <w:t>启停</w:t>
      </w:r>
      <w:bookmarkEnd w:id="155"/>
    </w:p>
    <w:p w:rsidR="007103F9" w:rsidRPr="004E548D" w:rsidRDefault="00B46BF7" w:rsidP="004E548D">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支持管理</w:t>
      </w:r>
      <w:r>
        <w:rPr>
          <w:rFonts w:asciiTheme="minorEastAsia" w:eastAsiaTheme="minorEastAsia" w:hAnsiTheme="minorEastAsia" w:cs="微软雅黑"/>
          <w:sz w:val="24"/>
          <w:szCs w:val="24"/>
        </w:rPr>
        <w:t>员</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一线操作员对</w:t>
      </w:r>
      <w:r>
        <w:rPr>
          <w:rFonts w:asciiTheme="minorEastAsia" w:eastAsiaTheme="minorEastAsia" w:hAnsiTheme="minorEastAsia" w:cs="微软雅黑" w:hint="eastAsia"/>
          <w:sz w:val="24"/>
          <w:szCs w:val="24"/>
        </w:rPr>
        <w:t>已</w:t>
      </w:r>
      <w:r>
        <w:rPr>
          <w:rFonts w:asciiTheme="minorEastAsia" w:eastAsiaTheme="minorEastAsia" w:hAnsiTheme="minorEastAsia" w:cs="微软雅黑"/>
          <w:sz w:val="24"/>
          <w:szCs w:val="24"/>
        </w:rPr>
        <w:t>停止服务proxy实例</w:t>
      </w:r>
      <w:r>
        <w:rPr>
          <w:rFonts w:asciiTheme="minorEastAsia" w:eastAsiaTheme="minorEastAsia" w:hAnsiTheme="minorEastAsia" w:cs="微软雅黑" w:hint="eastAsia"/>
          <w:sz w:val="24"/>
          <w:szCs w:val="24"/>
        </w:rPr>
        <w:t>进行</w:t>
      </w:r>
      <w:r>
        <w:rPr>
          <w:rFonts w:asciiTheme="minorEastAsia" w:eastAsiaTheme="minorEastAsia" w:hAnsiTheme="minorEastAsia" w:cs="微软雅黑"/>
          <w:sz w:val="24"/>
          <w:szCs w:val="24"/>
        </w:rPr>
        <w:t>启动</w:t>
      </w:r>
      <w:r>
        <w:rPr>
          <w:rFonts w:asciiTheme="minorEastAsia" w:eastAsiaTheme="minorEastAsia" w:hAnsiTheme="minorEastAsia" w:cs="微软雅黑" w:hint="eastAsia"/>
          <w:sz w:val="24"/>
          <w:szCs w:val="24"/>
        </w:rPr>
        <w:t>服务</w:t>
      </w:r>
      <w:r>
        <w:rPr>
          <w:rFonts w:asciiTheme="minorEastAsia" w:eastAsiaTheme="minorEastAsia" w:hAnsiTheme="minorEastAsia" w:cs="微软雅黑"/>
          <w:sz w:val="24"/>
          <w:szCs w:val="24"/>
        </w:rPr>
        <w:t>操作</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支持管理员、一线操作员对已启动服务的proxy实例</w:t>
      </w:r>
      <w:r>
        <w:rPr>
          <w:rFonts w:asciiTheme="minorEastAsia" w:eastAsiaTheme="minorEastAsia" w:hAnsiTheme="minorEastAsia" w:cs="微软雅黑" w:hint="eastAsia"/>
          <w:sz w:val="24"/>
          <w:szCs w:val="24"/>
        </w:rPr>
        <w:t>进行</w:t>
      </w:r>
      <w:r>
        <w:rPr>
          <w:rFonts w:asciiTheme="minorEastAsia" w:eastAsiaTheme="minorEastAsia" w:hAnsiTheme="minorEastAsia" w:cs="微软雅黑"/>
          <w:sz w:val="24"/>
          <w:szCs w:val="24"/>
        </w:rPr>
        <w:t>停止服务操作</w:t>
      </w:r>
      <w:r>
        <w:rPr>
          <w:rFonts w:asciiTheme="minorEastAsia" w:eastAsiaTheme="minorEastAsia" w:hAnsiTheme="minorEastAsia" w:cs="微软雅黑" w:hint="eastAsia"/>
          <w:sz w:val="24"/>
          <w:szCs w:val="24"/>
        </w:rPr>
        <w:t>。</w:t>
      </w:r>
    </w:p>
    <w:p w:rsidR="007103F9"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能够实时显示实例的状态</w:t>
      </w:r>
      <w:r w:rsidR="00B46BF7">
        <w:rPr>
          <w:rFonts w:asciiTheme="minorEastAsia" w:eastAsiaTheme="minorEastAsia" w:hAnsiTheme="minorEastAsia" w:cs="微软雅黑" w:hint="eastAsia"/>
          <w:sz w:val="24"/>
          <w:szCs w:val="24"/>
        </w:rPr>
        <w:t>。</w:t>
      </w:r>
    </w:p>
    <w:p w:rsidR="0077013A" w:rsidRPr="004E548D" w:rsidRDefault="0077013A" w:rsidP="0077013A">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845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45435"/>
                    </a:xfrm>
                    <a:prstGeom prst="rect">
                      <a:avLst/>
                    </a:prstGeom>
                  </pic:spPr>
                </pic:pic>
              </a:graphicData>
            </a:graphic>
          </wp:inline>
        </w:drawing>
      </w:r>
    </w:p>
    <w:p w:rsidR="007103F9" w:rsidRPr="00CB7269" w:rsidRDefault="007103F9" w:rsidP="00452D8F">
      <w:pPr>
        <w:pStyle w:val="ab"/>
        <w:keepNext/>
        <w:keepLines/>
        <w:widowControl/>
        <w:numPr>
          <w:ilvl w:val="0"/>
          <w:numId w:val="25"/>
        </w:numPr>
        <w:spacing w:before="240" w:after="64" w:line="319" w:lineRule="auto"/>
        <w:ind w:firstLineChars="0"/>
        <w:jc w:val="left"/>
        <w:outlineLvl w:val="2"/>
        <w:rPr>
          <w:rFonts w:asciiTheme="majorEastAsia" w:eastAsiaTheme="majorEastAsia" w:hAnsiTheme="majorEastAsia"/>
          <w:b/>
          <w:bCs/>
          <w:kern w:val="0"/>
          <w:sz w:val="28"/>
          <w:szCs w:val="28"/>
        </w:rPr>
      </w:pPr>
      <w:bookmarkStart w:id="156" w:name="_Toc432757553"/>
      <w:r w:rsidRPr="00CB7269">
        <w:rPr>
          <w:rFonts w:asciiTheme="majorEastAsia" w:eastAsiaTheme="majorEastAsia" w:hAnsiTheme="majorEastAsia" w:hint="eastAsia"/>
          <w:b/>
          <w:bCs/>
          <w:kern w:val="0"/>
          <w:sz w:val="28"/>
          <w:szCs w:val="28"/>
        </w:rPr>
        <w:t>迁移</w:t>
      </w:r>
      <w:bookmarkEnd w:id="156"/>
    </w:p>
    <w:p w:rsidR="007103F9" w:rsidRPr="004E548D"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支持对单个或者多个数据库实例在集群内进行物理机迁移操作，可以自动选择物理机或者手工指定物理机。</w:t>
      </w:r>
    </w:p>
    <w:p w:rsidR="007103F9"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迁移过程确保复制关系内其它数据库节点运行不受影响</w:t>
      </w:r>
      <w:r w:rsidR="0077013A">
        <w:rPr>
          <w:rFonts w:asciiTheme="minorEastAsia" w:eastAsiaTheme="minorEastAsia" w:hAnsiTheme="minorEastAsia" w:cs="微软雅黑" w:hint="eastAsia"/>
          <w:sz w:val="24"/>
          <w:szCs w:val="24"/>
        </w:rPr>
        <w:t>。</w:t>
      </w:r>
    </w:p>
    <w:p w:rsidR="0077013A" w:rsidRDefault="0077013A" w:rsidP="0077013A">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2105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10560"/>
                    </a:xfrm>
                    <a:prstGeom prst="rect">
                      <a:avLst/>
                    </a:prstGeom>
                  </pic:spPr>
                </pic:pic>
              </a:graphicData>
            </a:graphic>
          </wp:inline>
        </w:drawing>
      </w:r>
    </w:p>
    <w:p w:rsidR="0077013A" w:rsidRPr="0077013A" w:rsidRDefault="0077013A" w:rsidP="0077013A">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w:t>
      </w:r>
      <w:r>
        <w:rPr>
          <w:rFonts w:asciiTheme="minorEastAsia" w:eastAsiaTheme="minorEastAsia" w:hAnsiTheme="minorEastAsia" w:cs="微软雅黑"/>
          <w:sz w:val="24"/>
          <w:szCs w:val="24"/>
        </w:rPr>
        <w:t>实例迁移时序</w:t>
      </w:r>
    </w:p>
    <w:p w:rsidR="007103F9" w:rsidRPr="00CB7269" w:rsidRDefault="007103F9" w:rsidP="00452D8F">
      <w:pPr>
        <w:pStyle w:val="ab"/>
        <w:keepNext/>
        <w:keepLines/>
        <w:widowControl/>
        <w:numPr>
          <w:ilvl w:val="0"/>
          <w:numId w:val="25"/>
        </w:numPr>
        <w:spacing w:before="240" w:after="64" w:line="319" w:lineRule="auto"/>
        <w:ind w:firstLineChars="0"/>
        <w:jc w:val="left"/>
        <w:outlineLvl w:val="2"/>
        <w:rPr>
          <w:rFonts w:asciiTheme="majorEastAsia" w:eastAsiaTheme="majorEastAsia" w:hAnsiTheme="majorEastAsia"/>
          <w:b/>
          <w:bCs/>
          <w:kern w:val="0"/>
          <w:sz w:val="28"/>
          <w:szCs w:val="28"/>
        </w:rPr>
      </w:pPr>
      <w:bookmarkStart w:id="157" w:name="_Toc432757554"/>
      <w:r w:rsidRPr="00CB7269">
        <w:rPr>
          <w:rFonts w:asciiTheme="majorEastAsia" w:eastAsiaTheme="majorEastAsia" w:hAnsiTheme="majorEastAsia" w:hint="eastAsia"/>
          <w:b/>
          <w:bCs/>
          <w:kern w:val="0"/>
          <w:sz w:val="28"/>
          <w:szCs w:val="28"/>
        </w:rPr>
        <w:t>备份</w:t>
      </w:r>
      <w:bookmarkEnd w:id="157"/>
    </w:p>
    <w:p w:rsidR="0057559C" w:rsidRDefault="00470A2B" w:rsidP="004E548D">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up</w:t>
      </w:r>
      <w:r w:rsidR="0057559C">
        <w:rPr>
          <w:rFonts w:asciiTheme="minorEastAsia" w:eastAsiaTheme="minorEastAsia" w:hAnsiTheme="minorEastAsia" w:cs="微软雅黑" w:hint="eastAsia"/>
          <w:sz w:val="24"/>
          <w:szCs w:val="24"/>
        </w:rPr>
        <w:t>sql实例</w:t>
      </w:r>
      <w:r w:rsidR="0057559C">
        <w:rPr>
          <w:rFonts w:asciiTheme="minorEastAsia" w:eastAsiaTheme="minorEastAsia" w:hAnsiTheme="minorEastAsia" w:cs="微软雅黑"/>
          <w:sz w:val="24"/>
          <w:szCs w:val="24"/>
        </w:rPr>
        <w:t>备份</w:t>
      </w:r>
      <w:r w:rsidR="0057559C">
        <w:rPr>
          <w:rFonts w:asciiTheme="minorEastAsia" w:eastAsiaTheme="minorEastAsia" w:hAnsiTheme="minorEastAsia" w:cs="微软雅黑" w:hint="eastAsia"/>
          <w:sz w:val="24"/>
          <w:szCs w:val="24"/>
        </w:rPr>
        <w:t>采用</w:t>
      </w:r>
      <w:r w:rsidR="00D92922">
        <w:rPr>
          <w:rFonts w:asciiTheme="minorEastAsia" w:eastAsiaTheme="minorEastAsia" w:hAnsiTheme="minorEastAsia" w:cs="微软雅黑" w:hint="eastAsia"/>
          <w:sz w:val="24"/>
          <w:szCs w:val="24"/>
        </w:rPr>
        <w:t>手动</w:t>
      </w:r>
      <w:r w:rsidR="00D92922">
        <w:rPr>
          <w:rFonts w:asciiTheme="minorEastAsia" w:eastAsiaTheme="minorEastAsia" w:hAnsiTheme="minorEastAsia" w:cs="微软雅黑"/>
          <w:sz w:val="24"/>
          <w:szCs w:val="24"/>
        </w:rPr>
        <w:t>在线备份，备份类型可以是BACKUP镜像备份、表格导出备份。如果</w:t>
      </w:r>
      <w:r w:rsidR="00D92922">
        <w:rPr>
          <w:rFonts w:asciiTheme="minorEastAsia" w:eastAsiaTheme="minorEastAsia" w:hAnsiTheme="minorEastAsia" w:cs="微软雅黑" w:hint="eastAsia"/>
          <w:sz w:val="24"/>
          <w:szCs w:val="24"/>
        </w:rPr>
        <w:t>是</w:t>
      </w:r>
      <w:r w:rsidR="00D92922">
        <w:rPr>
          <w:rFonts w:asciiTheme="minorEastAsia" w:eastAsiaTheme="minorEastAsia" w:hAnsiTheme="minorEastAsia" w:cs="微软雅黑"/>
          <w:sz w:val="24"/>
          <w:szCs w:val="24"/>
        </w:rPr>
        <w:t>BACKUP镜像备份，则可以选择</w:t>
      </w:r>
      <w:r w:rsidR="00D92922">
        <w:rPr>
          <w:rFonts w:asciiTheme="minorEastAsia" w:eastAsiaTheme="minorEastAsia" w:hAnsiTheme="minorEastAsia" w:cs="微软雅黑" w:hint="eastAsia"/>
          <w:sz w:val="24"/>
          <w:szCs w:val="24"/>
        </w:rPr>
        <w:t>全量</w:t>
      </w:r>
      <w:r w:rsidR="009A6AC7">
        <w:rPr>
          <w:rFonts w:asciiTheme="minorEastAsia" w:eastAsiaTheme="minorEastAsia" w:hAnsiTheme="minorEastAsia" w:cs="微软雅黑" w:hint="eastAsia"/>
          <w:sz w:val="24"/>
          <w:szCs w:val="24"/>
        </w:rPr>
        <w:t>。</w:t>
      </w:r>
    </w:p>
    <w:p w:rsidR="007103F9" w:rsidRDefault="005E02E8" w:rsidP="00EF71A7">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对</w:t>
      </w:r>
      <w:r>
        <w:rPr>
          <w:rFonts w:asciiTheme="minorEastAsia" w:eastAsiaTheme="minorEastAsia" w:hAnsiTheme="minorEastAsia" w:cs="微软雅黑"/>
          <w:sz w:val="24"/>
          <w:szCs w:val="24"/>
        </w:rPr>
        <w:t>备份的文件</w:t>
      </w:r>
      <w:r>
        <w:rPr>
          <w:rFonts w:asciiTheme="minorEastAsia" w:eastAsiaTheme="minorEastAsia" w:hAnsiTheme="minorEastAsia" w:cs="微软雅黑" w:hint="eastAsia"/>
          <w:sz w:val="24"/>
          <w:szCs w:val="24"/>
        </w:rPr>
        <w:t>可以</w:t>
      </w:r>
      <w:r w:rsidR="00175417">
        <w:rPr>
          <w:rFonts w:asciiTheme="minorEastAsia" w:eastAsiaTheme="minorEastAsia" w:hAnsiTheme="minorEastAsia" w:cs="微软雅黑"/>
          <w:sz w:val="24"/>
          <w:szCs w:val="24"/>
        </w:rPr>
        <w:t>设置保留</w:t>
      </w:r>
      <w:r w:rsidR="00175417">
        <w:rPr>
          <w:rFonts w:asciiTheme="minorEastAsia" w:eastAsiaTheme="minorEastAsia" w:hAnsiTheme="minorEastAsia" w:cs="微软雅黑" w:hint="eastAsia"/>
          <w:sz w:val="24"/>
          <w:szCs w:val="24"/>
        </w:rPr>
        <w:t>天数</w:t>
      </w:r>
      <w:r>
        <w:rPr>
          <w:rFonts w:asciiTheme="minorEastAsia" w:eastAsiaTheme="minorEastAsia" w:hAnsiTheme="minorEastAsia" w:cs="微软雅黑"/>
          <w:sz w:val="24"/>
          <w:szCs w:val="24"/>
        </w:rPr>
        <w:t>，查询与删除。</w:t>
      </w:r>
    </w:p>
    <w:p w:rsidR="005504AF" w:rsidRDefault="00D43178" w:rsidP="005504AF">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w:t>
      </w:r>
      <w:r>
        <w:rPr>
          <w:rFonts w:asciiTheme="minorEastAsia" w:eastAsiaTheme="minorEastAsia" w:hAnsiTheme="minorEastAsia" w:cs="微软雅黑" w:hint="eastAsia"/>
          <w:sz w:val="24"/>
          <w:szCs w:val="24"/>
        </w:rPr>
        <w:t>psql</w:t>
      </w:r>
      <w:r>
        <w:rPr>
          <w:rFonts w:asciiTheme="minorEastAsia" w:eastAsiaTheme="minorEastAsia" w:hAnsiTheme="minorEastAsia" w:cs="微软雅黑"/>
          <w:sz w:val="24"/>
          <w:szCs w:val="24"/>
        </w:rPr>
        <w:t>的备份</w:t>
      </w:r>
      <w:r w:rsidR="005504AF">
        <w:rPr>
          <w:rFonts w:asciiTheme="minorEastAsia" w:eastAsiaTheme="minorEastAsia" w:hAnsiTheme="minorEastAsia" w:cs="微软雅黑" w:hint="eastAsia"/>
          <w:sz w:val="24"/>
          <w:szCs w:val="24"/>
        </w:rPr>
        <w:t>空间</w:t>
      </w:r>
      <w:r w:rsidR="005504AF">
        <w:rPr>
          <w:rFonts w:asciiTheme="minorEastAsia" w:eastAsiaTheme="minorEastAsia" w:hAnsiTheme="minorEastAsia" w:cs="微软雅黑"/>
          <w:sz w:val="24"/>
          <w:szCs w:val="24"/>
        </w:rPr>
        <w:t>不</w:t>
      </w:r>
      <w:r w:rsidR="005504AF">
        <w:rPr>
          <w:rFonts w:asciiTheme="minorEastAsia" w:eastAsiaTheme="minorEastAsia" w:hAnsiTheme="minorEastAsia" w:cs="微软雅黑" w:hint="eastAsia"/>
          <w:sz w:val="24"/>
          <w:szCs w:val="24"/>
        </w:rPr>
        <w:t>与</w:t>
      </w:r>
      <w:r w:rsidR="005504AF">
        <w:rPr>
          <w:rFonts w:asciiTheme="minorEastAsia" w:eastAsiaTheme="minorEastAsia" w:hAnsiTheme="minorEastAsia" w:cs="微软雅黑"/>
          <w:sz w:val="24"/>
          <w:szCs w:val="24"/>
        </w:rPr>
        <w:t>DBaaS实例备份空间共享，并且在一个DBaaS</w:t>
      </w:r>
      <w:r w:rsidR="005504AF">
        <w:rPr>
          <w:rFonts w:asciiTheme="minorEastAsia" w:eastAsiaTheme="minorEastAsia" w:hAnsiTheme="minorEastAsia" w:cs="微软雅黑" w:hint="eastAsia"/>
          <w:sz w:val="24"/>
          <w:szCs w:val="24"/>
        </w:rPr>
        <w:t>实例</w:t>
      </w:r>
      <w:r w:rsidR="005504AF">
        <w:rPr>
          <w:rFonts w:asciiTheme="minorEastAsia" w:eastAsiaTheme="minorEastAsia" w:hAnsiTheme="minorEastAsia" w:cs="微软雅黑"/>
          <w:sz w:val="24"/>
          <w:szCs w:val="24"/>
        </w:rPr>
        <w:t>中，upsql实例的备份文件是共享的。</w:t>
      </w:r>
    </w:p>
    <w:p w:rsidR="00E11C7B" w:rsidRDefault="00E11C7B" w:rsidP="00E11C7B">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14325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32560"/>
                    </a:xfrm>
                    <a:prstGeom prst="rect">
                      <a:avLst/>
                    </a:prstGeom>
                  </pic:spPr>
                </pic:pic>
              </a:graphicData>
            </a:graphic>
          </wp:inline>
        </w:drawing>
      </w:r>
    </w:p>
    <w:p w:rsidR="00E11C7B" w:rsidRDefault="00E11C7B" w:rsidP="00E11C7B">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w:t>
      </w:r>
      <w:r>
        <w:rPr>
          <w:rFonts w:asciiTheme="minorEastAsia" w:eastAsiaTheme="minorEastAsia" w:hAnsiTheme="minorEastAsia" w:cs="微软雅黑"/>
          <w:sz w:val="24"/>
          <w:szCs w:val="24"/>
        </w:rPr>
        <w:t>备份操作界面原型</w:t>
      </w:r>
    </w:p>
    <w:p w:rsidR="00E11C7B" w:rsidRDefault="00E11C7B" w:rsidP="00E11C7B">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32600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60090"/>
                    </a:xfrm>
                    <a:prstGeom prst="rect">
                      <a:avLst/>
                    </a:prstGeom>
                  </pic:spPr>
                </pic:pic>
              </a:graphicData>
            </a:graphic>
          </wp:inline>
        </w:drawing>
      </w:r>
    </w:p>
    <w:p w:rsidR="006332AA" w:rsidRPr="004E548D" w:rsidRDefault="006332AA" w:rsidP="00E11C7B">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w:t>
      </w:r>
      <w:r>
        <w:rPr>
          <w:rFonts w:asciiTheme="minorEastAsia" w:eastAsiaTheme="minorEastAsia" w:hAnsiTheme="minorEastAsia" w:cs="微软雅黑"/>
          <w:sz w:val="24"/>
          <w:szCs w:val="24"/>
        </w:rPr>
        <w:t>实例备份时序</w:t>
      </w:r>
    </w:p>
    <w:p w:rsidR="007103F9" w:rsidRPr="00CB7269" w:rsidRDefault="007103F9" w:rsidP="00452D8F">
      <w:pPr>
        <w:pStyle w:val="ab"/>
        <w:keepNext/>
        <w:keepLines/>
        <w:widowControl/>
        <w:numPr>
          <w:ilvl w:val="0"/>
          <w:numId w:val="25"/>
        </w:numPr>
        <w:spacing w:before="240" w:after="64" w:line="319" w:lineRule="auto"/>
        <w:ind w:firstLineChars="0"/>
        <w:jc w:val="left"/>
        <w:outlineLvl w:val="2"/>
        <w:rPr>
          <w:rFonts w:asciiTheme="majorEastAsia" w:eastAsiaTheme="majorEastAsia" w:hAnsiTheme="majorEastAsia"/>
          <w:b/>
          <w:bCs/>
          <w:kern w:val="0"/>
          <w:sz w:val="28"/>
          <w:szCs w:val="28"/>
        </w:rPr>
      </w:pPr>
      <w:bookmarkStart w:id="158" w:name="_Toc432757555"/>
      <w:r w:rsidRPr="00CB7269">
        <w:rPr>
          <w:rFonts w:asciiTheme="majorEastAsia" w:eastAsiaTheme="majorEastAsia" w:hAnsiTheme="majorEastAsia" w:hint="eastAsia"/>
          <w:b/>
          <w:bCs/>
          <w:kern w:val="0"/>
          <w:sz w:val="28"/>
          <w:szCs w:val="28"/>
        </w:rPr>
        <w:t>恢复</w:t>
      </w:r>
      <w:bookmarkEnd w:id="158"/>
    </w:p>
    <w:p w:rsidR="00571411" w:rsidRDefault="000B6788" w:rsidP="00571411">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支持</w:t>
      </w:r>
      <w:r>
        <w:rPr>
          <w:rFonts w:asciiTheme="minorEastAsia" w:eastAsiaTheme="minorEastAsia" w:hAnsiTheme="minorEastAsia" w:cs="微软雅黑"/>
          <w:sz w:val="24"/>
          <w:szCs w:val="24"/>
        </w:rPr>
        <w:t>根据备份时间</w:t>
      </w:r>
      <w:r>
        <w:rPr>
          <w:rFonts w:asciiTheme="minorEastAsia" w:eastAsiaTheme="minorEastAsia" w:hAnsiTheme="minorEastAsia" w:cs="微软雅黑" w:hint="eastAsia"/>
          <w:sz w:val="24"/>
          <w:szCs w:val="24"/>
        </w:rPr>
        <w:t>等</w:t>
      </w:r>
      <w:r>
        <w:rPr>
          <w:rFonts w:asciiTheme="minorEastAsia" w:eastAsiaTheme="minorEastAsia" w:hAnsiTheme="minorEastAsia" w:cs="微软雅黑"/>
          <w:sz w:val="24"/>
          <w:szCs w:val="24"/>
        </w:rPr>
        <w:t>条件查询到</w:t>
      </w:r>
      <w:r w:rsidR="003B2B85">
        <w:rPr>
          <w:rFonts w:asciiTheme="minorEastAsia" w:eastAsiaTheme="minorEastAsia" w:hAnsiTheme="minorEastAsia" w:cs="微软雅黑"/>
          <w:sz w:val="24"/>
          <w:szCs w:val="24"/>
        </w:rPr>
        <w:t>upsql</w:t>
      </w:r>
      <w:r>
        <w:rPr>
          <w:rFonts w:asciiTheme="minorEastAsia" w:eastAsiaTheme="minorEastAsia" w:hAnsiTheme="minorEastAsia" w:cs="微软雅黑"/>
          <w:sz w:val="24"/>
          <w:szCs w:val="24"/>
        </w:rPr>
        <w:t>实例存在的</w:t>
      </w:r>
      <w:ins w:id="159" w:author="odaaneuva" w:date="2015-11-12T14:44:00Z">
        <w:r w:rsidR="00E36D1D">
          <w:rPr>
            <w:rFonts w:asciiTheme="minorEastAsia" w:eastAsiaTheme="minorEastAsia" w:hAnsiTheme="minorEastAsia" w:cs="微软雅黑"/>
            <w:sz w:val="24"/>
            <w:szCs w:val="24"/>
          </w:rPr>
          <w:t>全量镜像</w:t>
        </w:r>
      </w:ins>
      <w:r>
        <w:rPr>
          <w:rFonts w:asciiTheme="minorEastAsia" w:eastAsiaTheme="minorEastAsia" w:hAnsiTheme="minorEastAsia" w:cs="微软雅黑"/>
          <w:sz w:val="24"/>
          <w:szCs w:val="24"/>
        </w:rPr>
        <w:t>备份</w:t>
      </w:r>
      <w:r>
        <w:rPr>
          <w:rFonts w:asciiTheme="minorEastAsia" w:eastAsiaTheme="minorEastAsia" w:hAnsiTheme="minorEastAsia" w:cs="微软雅黑" w:hint="eastAsia"/>
          <w:sz w:val="24"/>
          <w:szCs w:val="24"/>
        </w:rPr>
        <w:t>记录</w:t>
      </w:r>
      <w:r>
        <w:rPr>
          <w:rFonts w:asciiTheme="minorEastAsia" w:eastAsiaTheme="minorEastAsia" w:hAnsiTheme="minorEastAsia" w:cs="微软雅黑"/>
          <w:sz w:val="24"/>
          <w:szCs w:val="24"/>
        </w:rPr>
        <w:t>，然后对</w:t>
      </w:r>
      <w:r>
        <w:rPr>
          <w:rFonts w:asciiTheme="minorEastAsia" w:eastAsiaTheme="minorEastAsia" w:hAnsiTheme="minorEastAsia" w:cs="微软雅黑" w:hint="eastAsia"/>
          <w:sz w:val="24"/>
          <w:szCs w:val="24"/>
        </w:rPr>
        <w:t>实例</w:t>
      </w:r>
      <w:r>
        <w:rPr>
          <w:rFonts w:asciiTheme="minorEastAsia" w:eastAsiaTheme="minorEastAsia" w:hAnsiTheme="minorEastAsia" w:cs="微软雅黑"/>
          <w:sz w:val="24"/>
          <w:szCs w:val="24"/>
        </w:rPr>
        <w:t>进行恢复操作。</w:t>
      </w:r>
      <w:r w:rsidR="00146890">
        <w:rPr>
          <w:rFonts w:asciiTheme="minorEastAsia" w:eastAsiaTheme="minorEastAsia" w:hAnsiTheme="minorEastAsia" w:cs="微软雅黑" w:hint="eastAsia"/>
          <w:sz w:val="24"/>
          <w:szCs w:val="24"/>
        </w:rPr>
        <w:t>备份</w:t>
      </w:r>
      <w:r w:rsidR="00146890">
        <w:rPr>
          <w:rFonts w:asciiTheme="minorEastAsia" w:eastAsiaTheme="minorEastAsia" w:hAnsiTheme="minorEastAsia" w:cs="微软雅黑"/>
          <w:sz w:val="24"/>
          <w:szCs w:val="24"/>
        </w:rPr>
        <w:t>文件名</w:t>
      </w:r>
      <w:r w:rsidR="00146890">
        <w:rPr>
          <w:rFonts w:asciiTheme="minorEastAsia" w:eastAsiaTheme="minorEastAsia" w:hAnsiTheme="minorEastAsia" w:cs="微软雅黑" w:hint="eastAsia"/>
          <w:sz w:val="24"/>
          <w:szCs w:val="24"/>
        </w:rPr>
        <w:t>自动</w:t>
      </w:r>
      <w:r w:rsidR="00146890">
        <w:rPr>
          <w:rFonts w:asciiTheme="minorEastAsia" w:eastAsiaTheme="minorEastAsia" w:hAnsiTheme="minorEastAsia" w:cs="微软雅黑"/>
          <w:sz w:val="24"/>
          <w:szCs w:val="24"/>
        </w:rPr>
        <w:t>生成，</w:t>
      </w:r>
      <w:r w:rsidR="00146890">
        <w:rPr>
          <w:rFonts w:asciiTheme="minorEastAsia" w:eastAsiaTheme="minorEastAsia" w:hAnsiTheme="minorEastAsia" w:cs="微软雅黑" w:hint="eastAsia"/>
          <w:sz w:val="24"/>
          <w:szCs w:val="24"/>
        </w:rPr>
        <w:t>管理员</w:t>
      </w:r>
      <w:r w:rsidR="00146890">
        <w:rPr>
          <w:rFonts w:asciiTheme="minorEastAsia" w:eastAsiaTheme="minorEastAsia" w:hAnsiTheme="minorEastAsia" w:cs="微软雅黑"/>
          <w:sz w:val="24"/>
          <w:szCs w:val="24"/>
        </w:rPr>
        <w:t>和一线操作员可以对该备份文件添加备注</w:t>
      </w:r>
      <w:r w:rsidR="00146890">
        <w:rPr>
          <w:rFonts w:asciiTheme="minorEastAsia" w:eastAsiaTheme="minorEastAsia" w:hAnsiTheme="minorEastAsia" w:cs="微软雅黑" w:hint="eastAsia"/>
          <w:sz w:val="24"/>
          <w:szCs w:val="24"/>
        </w:rPr>
        <w:t>说明</w:t>
      </w:r>
      <w:r w:rsidR="00146890">
        <w:rPr>
          <w:rFonts w:asciiTheme="minorEastAsia" w:eastAsiaTheme="minorEastAsia" w:hAnsiTheme="minorEastAsia" w:cs="微软雅黑"/>
          <w:sz w:val="24"/>
          <w:szCs w:val="24"/>
        </w:rPr>
        <w:t>。</w:t>
      </w:r>
    </w:p>
    <w:p w:rsidR="00211858" w:rsidRDefault="00211858" w:rsidP="00571411">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支持</w:t>
      </w:r>
      <w:r>
        <w:rPr>
          <w:rFonts w:asciiTheme="minorEastAsia" w:eastAsiaTheme="minorEastAsia" w:hAnsiTheme="minorEastAsia" w:cs="微软雅黑"/>
          <w:sz w:val="24"/>
          <w:szCs w:val="24"/>
        </w:rPr>
        <w:t>非原主机备份恢复</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在</w:t>
      </w:r>
      <w:r>
        <w:rPr>
          <w:rFonts w:asciiTheme="minorEastAsia" w:eastAsiaTheme="minorEastAsia" w:hAnsiTheme="minorEastAsia" w:cs="微软雅黑" w:hint="eastAsia"/>
          <w:sz w:val="24"/>
          <w:szCs w:val="24"/>
        </w:rPr>
        <w:t>一个</w:t>
      </w:r>
      <w:r>
        <w:rPr>
          <w:rFonts w:asciiTheme="minorEastAsia" w:eastAsiaTheme="minorEastAsia" w:hAnsiTheme="minorEastAsia" w:cs="微软雅黑"/>
          <w:sz w:val="24"/>
          <w:szCs w:val="24"/>
        </w:rPr>
        <w:t>DBaaS实例下，所有的upsql实例备份文件</w:t>
      </w:r>
      <w:r>
        <w:rPr>
          <w:rFonts w:asciiTheme="minorEastAsia" w:eastAsiaTheme="minorEastAsia" w:hAnsiTheme="minorEastAsia" w:cs="微软雅黑" w:hint="eastAsia"/>
          <w:sz w:val="24"/>
          <w:szCs w:val="24"/>
        </w:rPr>
        <w:t>是互通</w:t>
      </w:r>
      <w:r>
        <w:rPr>
          <w:rFonts w:asciiTheme="minorEastAsia" w:eastAsiaTheme="minorEastAsia" w:hAnsiTheme="minorEastAsia" w:cs="微软雅黑"/>
          <w:sz w:val="24"/>
          <w:szCs w:val="24"/>
        </w:rPr>
        <w:t>的，DBaaS实例下upsql恢复可使用</w:t>
      </w:r>
      <w:r>
        <w:rPr>
          <w:rFonts w:asciiTheme="minorEastAsia" w:eastAsiaTheme="minorEastAsia" w:hAnsiTheme="minorEastAsia" w:cs="微软雅黑" w:hint="eastAsia"/>
          <w:sz w:val="24"/>
          <w:szCs w:val="24"/>
        </w:rPr>
        <w:t>该DBaaS实例</w:t>
      </w:r>
      <w:r>
        <w:rPr>
          <w:rFonts w:asciiTheme="minorEastAsia" w:eastAsiaTheme="minorEastAsia" w:hAnsiTheme="minorEastAsia" w:cs="微软雅黑"/>
          <w:sz w:val="24"/>
          <w:szCs w:val="24"/>
        </w:rPr>
        <w:t>下任意一个upsql的备份文件</w:t>
      </w:r>
      <w:r>
        <w:rPr>
          <w:rFonts w:asciiTheme="minorEastAsia" w:eastAsiaTheme="minorEastAsia" w:hAnsiTheme="minorEastAsia" w:cs="微软雅黑" w:hint="eastAsia"/>
          <w:sz w:val="24"/>
          <w:szCs w:val="24"/>
        </w:rPr>
        <w:t>进行恢复</w:t>
      </w:r>
      <w:r>
        <w:rPr>
          <w:rFonts w:asciiTheme="minorEastAsia" w:eastAsiaTheme="minorEastAsia" w:hAnsiTheme="minorEastAsia" w:cs="微软雅黑"/>
          <w:sz w:val="24"/>
          <w:szCs w:val="24"/>
        </w:rPr>
        <w:t>。</w:t>
      </w:r>
    </w:p>
    <w:p w:rsidR="003613A0" w:rsidRDefault="003613A0" w:rsidP="003613A0">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8930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93060"/>
                    </a:xfrm>
                    <a:prstGeom prst="rect">
                      <a:avLst/>
                    </a:prstGeom>
                  </pic:spPr>
                </pic:pic>
              </a:graphicData>
            </a:graphic>
          </wp:inline>
        </w:drawing>
      </w:r>
    </w:p>
    <w:p w:rsidR="003613A0" w:rsidRDefault="003613A0" w:rsidP="003613A0">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UPSQL实例备份</w:t>
      </w:r>
      <w:r>
        <w:rPr>
          <w:rFonts w:asciiTheme="minorEastAsia" w:eastAsiaTheme="minorEastAsia" w:hAnsiTheme="minorEastAsia" w:cs="微软雅黑"/>
          <w:sz w:val="24"/>
          <w:szCs w:val="24"/>
        </w:rPr>
        <w:t>文件列表界面原型</w:t>
      </w:r>
    </w:p>
    <w:p w:rsidR="003613A0" w:rsidRDefault="003613A0" w:rsidP="003613A0">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0930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93085"/>
                    </a:xfrm>
                    <a:prstGeom prst="rect">
                      <a:avLst/>
                    </a:prstGeom>
                  </pic:spPr>
                </pic:pic>
              </a:graphicData>
            </a:graphic>
          </wp:inline>
        </w:drawing>
      </w:r>
    </w:p>
    <w:p w:rsidR="003613A0" w:rsidRPr="003613A0" w:rsidRDefault="003613A0" w:rsidP="003613A0">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w:t>
      </w:r>
      <w:r>
        <w:rPr>
          <w:rFonts w:asciiTheme="minorEastAsia" w:eastAsiaTheme="minorEastAsia" w:hAnsiTheme="minorEastAsia" w:cs="微软雅黑"/>
          <w:sz w:val="24"/>
          <w:szCs w:val="24"/>
        </w:rPr>
        <w:t>实例恢复时序</w:t>
      </w:r>
    </w:p>
    <w:p w:rsidR="00175417" w:rsidRDefault="00175417" w:rsidP="00175417">
      <w:pPr>
        <w:pStyle w:val="ab"/>
        <w:keepNext/>
        <w:keepLines/>
        <w:widowControl/>
        <w:numPr>
          <w:ilvl w:val="0"/>
          <w:numId w:val="25"/>
        </w:numPr>
        <w:spacing w:before="240" w:after="64" w:line="319" w:lineRule="auto"/>
        <w:ind w:firstLineChars="0"/>
        <w:jc w:val="left"/>
        <w:outlineLvl w:val="2"/>
        <w:rPr>
          <w:rFonts w:asciiTheme="majorEastAsia" w:eastAsiaTheme="majorEastAsia" w:hAnsiTheme="majorEastAsia"/>
          <w:b/>
          <w:bCs/>
          <w:kern w:val="0"/>
          <w:sz w:val="28"/>
          <w:szCs w:val="28"/>
        </w:rPr>
      </w:pPr>
      <w:bookmarkStart w:id="160" w:name="_Toc432757556"/>
      <w:r w:rsidRPr="00B65FC2">
        <w:rPr>
          <w:rFonts w:asciiTheme="majorEastAsia" w:eastAsiaTheme="majorEastAsia" w:hAnsiTheme="majorEastAsia" w:hint="eastAsia"/>
          <w:b/>
          <w:bCs/>
          <w:kern w:val="0"/>
          <w:sz w:val="28"/>
          <w:szCs w:val="28"/>
        </w:rPr>
        <w:t>隔离</w:t>
      </w:r>
      <w:r w:rsidRPr="00B65FC2">
        <w:rPr>
          <w:rFonts w:asciiTheme="majorEastAsia" w:eastAsiaTheme="majorEastAsia" w:hAnsiTheme="majorEastAsia"/>
          <w:b/>
          <w:bCs/>
          <w:kern w:val="0"/>
          <w:sz w:val="28"/>
          <w:szCs w:val="28"/>
        </w:rPr>
        <w:t>与回切</w:t>
      </w:r>
      <w:bookmarkEnd w:id="160"/>
    </w:p>
    <w:p w:rsidR="00175417" w:rsidRPr="00175417" w:rsidRDefault="00175417" w:rsidP="00175417">
      <w:pPr>
        <w:spacing w:line="420" w:lineRule="auto"/>
        <w:ind w:firstLine="420"/>
        <w:rPr>
          <w:rFonts w:asciiTheme="minorEastAsia" w:eastAsiaTheme="minorEastAsia" w:hAnsiTheme="minorEastAsia" w:cs="微软雅黑"/>
          <w:sz w:val="24"/>
          <w:szCs w:val="24"/>
        </w:rPr>
      </w:pPr>
      <w:r w:rsidRPr="00175417">
        <w:rPr>
          <w:rFonts w:asciiTheme="minorEastAsia" w:eastAsiaTheme="minorEastAsia" w:hAnsiTheme="minorEastAsia" w:cs="微软雅黑" w:hint="eastAsia"/>
          <w:sz w:val="24"/>
          <w:szCs w:val="24"/>
        </w:rPr>
        <w:t>管理员</w:t>
      </w:r>
      <w:r w:rsidRPr="00175417">
        <w:rPr>
          <w:rFonts w:asciiTheme="minorEastAsia" w:eastAsiaTheme="minorEastAsia" w:hAnsiTheme="minorEastAsia" w:cs="微软雅黑"/>
          <w:sz w:val="24"/>
          <w:szCs w:val="24"/>
        </w:rPr>
        <w:t>可以对某个</w:t>
      </w:r>
      <w:r w:rsidRPr="00175417">
        <w:rPr>
          <w:rFonts w:asciiTheme="minorEastAsia" w:eastAsiaTheme="minorEastAsia" w:hAnsiTheme="minorEastAsia" w:cs="微软雅黑" w:hint="eastAsia"/>
          <w:sz w:val="24"/>
          <w:szCs w:val="24"/>
        </w:rPr>
        <w:t>upsql</w:t>
      </w:r>
      <w:r w:rsidRPr="00175417">
        <w:rPr>
          <w:rFonts w:asciiTheme="minorEastAsia" w:eastAsiaTheme="minorEastAsia" w:hAnsiTheme="minorEastAsia" w:cs="微软雅黑"/>
          <w:sz w:val="24"/>
          <w:szCs w:val="24"/>
        </w:rPr>
        <w:t>实例</w:t>
      </w:r>
      <w:r w:rsidRPr="00175417">
        <w:rPr>
          <w:rFonts w:asciiTheme="minorEastAsia" w:eastAsiaTheme="minorEastAsia" w:hAnsiTheme="minorEastAsia" w:cs="微软雅黑" w:hint="eastAsia"/>
          <w:sz w:val="24"/>
          <w:szCs w:val="24"/>
        </w:rPr>
        <w:t>执行</w:t>
      </w:r>
      <w:r w:rsidRPr="00175417">
        <w:rPr>
          <w:rFonts w:asciiTheme="minorEastAsia" w:eastAsiaTheme="minorEastAsia" w:hAnsiTheme="minorEastAsia" w:cs="微软雅黑"/>
          <w:sz w:val="24"/>
          <w:szCs w:val="24"/>
        </w:rPr>
        <w:t>隔离操作，隔离</w:t>
      </w:r>
      <w:r w:rsidRPr="00175417">
        <w:rPr>
          <w:rFonts w:asciiTheme="minorEastAsia" w:eastAsiaTheme="minorEastAsia" w:hAnsiTheme="minorEastAsia" w:cs="微软雅黑" w:hint="eastAsia"/>
          <w:sz w:val="24"/>
          <w:szCs w:val="24"/>
        </w:rPr>
        <w:t>后</w:t>
      </w:r>
      <w:r w:rsidRPr="00175417">
        <w:rPr>
          <w:rFonts w:asciiTheme="minorEastAsia" w:eastAsiaTheme="minorEastAsia" w:hAnsiTheme="minorEastAsia" w:cs="微软雅黑"/>
          <w:sz w:val="24"/>
          <w:szCs w:val="24"/>
        </w:rPr>
        <w:t>，DBaaS实例的两个upproxy实例不</w:t>
      </w:r>
      <w:r w:rsidRPr="00175417">
        <w:rPr>
          <w:rFonts w:asciiTheme="minorEastAsia" w:eastAsiaTheme="minorEastAsia" w:hAnsiTheme="minorEastAsia" w:cs="微软雅黑" w:hint="eastAsia"/>
          <w:sz w:val="24"/>
          <w:szCs w:val="24"/>
        </w:rPr>
        <w:t>再</w:t>
      </w:r>
      <w:r w:rsidRPr="00175417">
        <w:rPr>
          <w:rFonts w:asciiTheme="minorEastAsia" w:eastAsiaTheme="minorEastAsia" w:hAnsiTheme="minorEastAsia" w:cs="微软雅黑"/>
          <w:sz w:val="24"/>
          <w:szCs w:val="24"/>
        </w:rPr>
        <w:t>指向</w:t>
      </w:r>
      <w:r w:rsidRPr="00175417">
        <w:rPr>
          <w:rFonts w:asciiTheme="minorEastAsia" w:eastAsiaTheme="minorEastAsia" w:hAnsiTheme="minorEastAsia" w:cs="微软雅黑" w:hint="eastAsia"/>
          <w:sz w:val="24"/>
          <w:szCs w:val="24"/>
        </w:rPr>
        <w:t>该</w:t>
      </w:r>
      <w:r w:rsidRPr="00175417">
        <w:rPr>
          <w:rFonts w:asciiTheme="minorEastAsia" w:eastAsiaTheme="minorEastAsia" w:hAnsiTheme="minorEastAsia" w:cs="微软雅黑"/>
          <w:sz w:val="24"/>
          <w:szCs w:val="24"/>
        </w:rPr>
        <w:t>upsql实例</w:t>
      </w:r>
      <w:r w:rsidRPr="00175417">
        <w:rPr>
          <w:rFonts w:asciiTheme="minorEastAsia" w:eastAsiaTheme="minorEastAsia" w:hAnsiTheme="minorEastAsia" w:cs="微软雅黑" w:hint="eastAsia"/>
          <w:sz w:val="24"/>
          <w:szCs w:val="24"/>
        </w:rPr>
        <w:t>，</w:t>
      </w:r>
      <w:r w:rsidRPr="00175417">
        <w:rPr>
          <w:rFonts w:asciiTheme="minorEastAsia" w:eastAsiaTheme="minorEastAsia" w:hAnsiTheme="minorEastAsia" w:cs="微软雅黑"/>
          <w:sz w:val="24"/>
          <w:szCs w:val="24"/>
        </w:rPr>
        <w:t>，但这不会影响租户</w:t>
      </w:r>
      <w:r w:rsidRPr="00175417">
        <w:rPr>
          <w:rFonts w:asciiTheme="minorEastAsia" w:eastAsiaTheme="minorEastAsia" w:hAnsiTheme="minorEastAsia" w:cs="微软雅黑" w:hint="eastAsia"/>
          <w:sz w:val="24"/>
          <w:szCs w:val="24"/>
        </w:rPr>
        <w:t>对</w:t>
      </w:r>
      <w:r w:rsidRPr="00175417">
        <w:rPr>
          <w:rFonts w:asciiTheme="minorEastAsia" w:eastAsiaTheme="minorEastAsia" w:hAnsiTheme="minorEastAsia" w:cs="微软雅黑"/>
          <w:sz w:val="24"/>
          <w:szCs w:val="24"/>
        </w:rPr>
        <w:t>DBaaS实例的使用。</w:t>
      </w:r>
      <w:r w:rsidRPr="00175417">
        <w:rPr>
          <w:rFonts w:asciiTheme="minorEastAsia" w:eastAsiaTheme="minorEastAsia" w:hAnsiTheme="minorEastAsia" w:cs="微软雅黑" w:hint="eastAsia"/>
          <w:sz w:val="24"/>
          <w:szCs w:val="24"/>
        </w:rPr>
        <w:t>单</w:t>
      </w:r>
      <w:r w:rsidRPr="00175417">
        <w:rPr>
          <w:rFonts w:asciiTheme="minorEastAsia" w:eastAsiaTheme="minorEastAsia" w:hAnsiTheme="minorEastAsia" w:cs="微软雅黑"/>
          <w:sz w:val="24"/>
          <w:szCs w:val="24"/>
        </w:rPr>
        <w:t>库模式下不能对upsql实例执行隔离操作。</w:t>
      </w:r>
    </w:p>
    <w:p w:rsidR="00175417" w:rsidRDefault="00175417" w:rsidP="00571411">
      <w:pPr>
        <w:spacing w:line="420" w:lineRule="auto"/>
        <w:ind w:firstLine="420"/>
        <w:rPr>
          <w:rFonts w:asciiTheme="minorEastAsia" w:eastAsiaTheme="minorEastAsia" w:hAnsiTheme="minorEastAsia" w:cs="微软雅黑"/>
          <w:sz w:val="24"/>
          <w:szCs w:val="24"/>
        </w:rPr>
      </w:pPr>
      <w:r w:rsidRPr="00175417">
        <w:rPr>
          <w:rFonts w:asciiTheme="minorEastAsia" w:eastAsiaTheme="minorEastAsia" w:hAnsiTheme="minorEastAsia" w:cs="微软雅黑" w:hint="eastAsia"/>
          <w:sz w:val="24"/>
          <w:szCs w:val="24"/>
        </w:rPr>
        <w:t>对</w:t>
      </w:r>
      <w:r w:rsidRPr="00175417">
        <w:rPr>
          <w:rFonts w:asciiTheme="minorEastAsia" w:eastAsiaTheme="minorEastAsia" w:hAnsiTheme="minorEastAsia" w:cs="微软雅黑"/>
          <w:sz w:val="24"/>
          <w:szCs w:val="24"/>
        </w:rPr>
        <w:t>处于隔离状态的</w:t>
      </w:r>
      <w:r w:rsidRPr="00175417">
        <w:rPr>
          <w:rFonts w:asciiTheme="minorEastAsia" w:eastAsiaTheme="minorEastAsia" w:hAnsiTheme="minorEastAsia" w:cs="微软雅黑" w:hint="eastAsia"/>
          <w:sz w:val="24"/>
          <w:szCs w:val="24"/>
        </w:rPr>
        <w:t>upsql</w:t>
      </w:r>
      <w:r w:rsidRPr="00175417">
        <w:rPr>
          <w:rFonts w:asciiTheme="minorEastAsia" w:eastAsiaTheme="minorEastAsia" w:hAnsiTheme="minorEastAsia" w:cs="微软雅黑"/>
          <w:sz w:val="24"/>
          <w:szCs w:val="24"/>
        </w:rPr>
        <w:t>实例，可以执行回切操作</w:t>
      </w:r>
      <w:r w:rsidRPr="00175417">
        <w:rPr>
          <w:rFonts w:asciiTheme="minorEastAsia" w:eastAsiaTheme="minorEastAsia" w:hAnsiTheme="minorEastAsia" w:cs="微软雅黑" w:hint="eastAsia"/>
          <w:sz w:val="24"/>
          <w:szCs w:val="24"/>
        </w:rPr>
        <w:t>。</w:t>
      </w:r>
      <w:r w:rsidRPr="00175417">
        <w:rPr>
          <w:rFonts w:asciiTheme="minorEastAsia" w:eastAsiaTheme="minorEastAsia" w:hAnsiTheme="minorEastAsia" w:cs="微软雅黑"/>
          <w:sz w:val="24"/>
          <w:szCs w:val="24"/>
        </w:rPr>
        <w:t>回切</w:t>
      </w:r>
      <w:r w:rsidRPr="00175417">
        <w:rPr>
          <w:rFonts w:asciiTheme="minorEastAsia" w:eastAsiaTheme="minorEastAsia" w:hAnsiTheme="minorEastAsia" w:cs="微软雅黑" w:hint="eastAsia"/>
          <w:sz w:val="24"/>
          <w:szCs w:val="24"/>
        </w:rPr>
        <w:t>后</w:t>
      </w:r>
      <w:r w:rsidRPr="00175417">
        <w:rPr>
          <w:rFonts w:asciiTheme="minorEastAsia" w:eastAsiaTheme="minorEastAsia" w:hAnsiTheme="minorEastAsia" w:cs="微软雅黑"/>
          <w:sz w:val="24"/>
          <w:szCs w:val="24"/>
        </w:rPr>
        <w:t>DBaaS实例下的</w:t>
      </w:r>
      <w:r w:rsidRPr="00175417">
        <w:rPr>
          <w:rFonts w:asciiTheme="minorEastAsia" w:eastAsiaTheme="minorEastAsia" w:hAnsiTheme="minorEastAsia" w:cs="微软雅黑"/>
          <w:sz w:val="24"/>
          <w:szCs w:val="24"/>
        </w:rPr>
        <w:lastRenderedPageBreak/>
        <w:t>两个upproxy实例重新指向该</w:t>
      </w:r>
      <w:r w:rsidRPr="00175417">
        <w:rPr>
          <w:rFonts w:asciiTheme="minorEastAsia" w:eastAsiaTheme="minorEastAsia" w:hAnsiTheme="minorEastAsia" w:cs="微软雅黑" w:hint="eastAsia"/>
          <w:sz w:val="24"/>
          <w:szCs w:val="24"/>
        </w:rPr>
        <w:t>upsql</w:t>
      </w:r>
      <w:r w:rsidRPr="00175417">
        <w:rPr>
          <w:rFonts w:asciiTheme="minorEastAsia" w:eastAsiaTheme="minorEastAsia" w:hAnsiTheme="minorEastAsia" w:cs="微软雅黑"/>
          <w:sz w:val="24"/>
          <w:szCs w:val="24"/>
        </w:rPr>
        <w:t>实例</w:t>
      </w:r>
      <w:r w:rsidR="00C42846">
        <w:rPr>
          <w:rFonts w:asciiTheme="minorEastAsia" w:eastAsiaTheme="minorEastAsia" w:hAnsiTheme="minorEastAsia" w:cs="微软雅黑" w:hint="eastAsia"/>
          <w:sz w:val="24"/>
          <w:szCs w:val="24"/>
        </w:rPr>
        <w:t>，</w:t>
      </w:r>
      <w:r w:rsidR="00C42846">
        <w:rPr>
          <w:rFonts w:asciiTheme="minorEastAsia" w:eastAsiaTheme="minorEastAsia" w:hAnsiTheme="minorEastAsia" w:cs="微软雅黑"/>
          <w:sz w:val="24"/>
          <w:szCs w:val="24"/>
        </w:rPr>
        <w:t>重新正常使用。</w:t>
      </w:r>
    </w:p>
    <w:p w:rsidR="003613A0" w:rsidRDefault="00C60576" w:rsidP="00C60576">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3252470"/>
            <wp:effectExtent l="0" t="0" r="254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52470"/>
                    </a:xfrm>
                    <a:prstGeom prst="rect">
                      <a:avLst/>
                    </a:prstGeom>
                  </pic:spPr>
                </pic:pic>
              </a:graphicData>
            </a:graphic>
          </wp:inline>
        </w:drawing>
      </w:r>
    </w:p>
    <w:p w:rsidR="00C60576" w:rsidRPr="00175417" w:rsidRDefault="00C60576" w:rsidP="00C60576">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w:t>
      </w:r>
      <w:r>
        <w:rPr>
          <w:rFonts w:asciiTheme="minorEastAsia" w:eastAsiaTheme="minorEastAsia" w:hAnsiTheme="minorEastAsia" w:cs="微软雅黑" w:hint="eastAsia"/>
          <w:sz w:val="24"/>
          <w:szCs w:val="24"/>
        </w:rPr>
        <w:t>psql</w:t>
      </w:r>
      <w:r>
        <w:rPr>
          <w:rFonts w:asciiTheme="minorEastAsia" w:eastAsiaTheme="minorEastAsia" w:hAnsiTheme="minorEastAsia" w:cs="微软雅黑"/>
          <w:sz w:val="24"/>
          <w:szCs w:val="24"/>
        </w:rPr>
        <w:t>实例隔离与回切时序</w:t>
      </w:r>
    </w:p>
    <w:p w:rsidR="007103F9" w:rsidRPr="00CB7269" w:rsidRDefault="007103F9" w:rsidP="004D436A">
      <w:pPr>
        <w:pStyle w:val="ab"/>
        <w:keepNext/>
        <w:keepLines/>
        <w:widowControl/>
        <w:numPr>
          <w:ilvl w:val="0"/>
          <w:numId w:val="23"/>
        </w:numPr>
        <w:spacing w:before="280" w:after="290" w:line="377" w:lineRule="auto"/>
        <w:ind w:firstLineChars="0"/>
        <w:jc w:val="left"/>
        <w:outlineLvl w:val="1"/>
        <w:rPr>
          <w:rFonts w:ascii="微软雅黑" w:eastAsia="宋体" w:hAnsi="微软雅黑" w:cs="微软雅黑"/>
          <w:b/>
          <w:bCs/>
          <w:kern w:val="0"/>
          <w:sz w:val="32"/>
          <w:szCs w:val="32"/>
          <w:lang/>
        </w:rPr>
      </w:pPr>
      <w:bookmarkStart w:id="161" w:name="_Toc432757557"/>
      <w:r w:rsidRPr="00CB7269">
        <w:rPr>
          <w:rFonts w:ascii="微软雅黑" w:eastAsia="宋体" w:hAnsi="微软雅黑" w:cs="微软雅黑" w:hint="eastAsia"/>
          <w:b/>
          <w:bCs/>
          <w:kern w:val="0"/>
          <w:sz w:val="32"/>
          <w:szCs w:val="32"/>
          <w:lang/>
        </w:rPr>
        <w:t>监控管理</w:t>
      </w:r>
      <w:bookmarkEnd w:id="161"/>
    </w:p>
    <w:p w:rsidR="007103F9" w:rsidRPr="004E548D"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各监控指标支持以图表</w:t>
      </w:r>
      <w:r w:rsidR="00C63209">
        <w:rPr>
          <w:rFonts w:asciiTheme="minorEastAsia" w:eastAsiaTheme="minorEastAsia" w:hAnsiTheme="minorEastAsia" w:cs="微软雅黑" w:hint="eastAsia"/>
          <w:sz w:val="24"/>
          <w:szCs w:val="24"/>
        </w:rPr>
        <w:t>或者</w:t>
      </w:r>
      <w:r w:rsidR="00C63209">
        <w:rPr>
          <w:rFonts w:asciiTheme="minorEastAsia" w:eastAsiaTheme="minorEastAsia" w:hAnsiTheme="minorEastAsia" w:cs="微软雅黑"/>
          <w:sz w:val="24"/>
          <w:szCs w:val="24"/>
        </w:rPr>
        <w:t>表格</w:t>
      </w:r>
      <w:r w:rsidRPr="004E548D">
        <w:rPr>
          <w:rFonts w:asciiTheme="minorEastAsia" w:eastAsiaTheme="minorEastAsia" w:hAnsiTheme="minorEastAsia" w:cs="微软雅黑" w:hint="eastAsia"/>
          <w:sz w:val="24"/>
          <w:szCs w:val="24"/>
        </w:rPr>
        <w:t>方式灵活动态展现各资源使用情况，并能支持以报表或图表（</w:t>
      </w:r>
      <w:r w:rsidR="000B6B19">
        <w:rPr>
          <w:rFonts w:asciiTheme="minorEastAsia" w:eastAsiaTheme="minorEastAsia" w:hAnsiTheme="minorEastAsia" w:cs="微软雅黑"/>
          <w:sz w:val="24"/>
          <w:szCs w:val="24"/>
        </w:rPr>
        <w:t>PNG</w:t>
      </w:r>
      <w:r w:rsidRPr="004E548D">
        <w:rPr>
          <w:rFonts w:asciiTheme="minorEastAsia" w:eastAsiaTheme="minorEastAsia" w:hAnsiTheme="minorEastAsia" w:cs="微软雅黑" w:hint="eastAsia"/>
          <w:sz w:val="24"/>
          <w:szCs w:val="24"/>
        </w:rPr>
        <w:t>）的文件对监控指标进行导出</w:t>
      </w:r>
    </w:p>
    <w:p w:rsidR="007103F9" w:rsidRPr="004E548D"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各监控指标都能根据设置的报警阀值和报警接口向本平台的事件模块</w:t>
      </w:r>
      <w:r w:rsidR="00EF7484">
        <w:rPr>
          <w:rFonts w:asciiTheme="minorEastAsia" w:eastAsiaTheme="minorEastAsia" w:hAnsiTheme="minorEastAsia" w:cs="微软雅黑" w:hint="eastAsia"/>
          <w:sz w:val="24"/>
          <w:szCs w:val="24"/>
        </w:rPr>
        <w:t>和</w:t>
      </w:r>
      <w:r w:rsidRPr="004E548D">
        <w:rPr>
          <w:rFonts w:asciiTheme="minorEastAsia" w:eastAsiaTheme="minorEastAsia" w:hAnsiTheme="minorEastAsia" w:cs="微软雅黑" w:hint="eastAsia"/>
          <w:sz w:val="24"/>
          <w:szCs w:val="24"/>
        </w:rPr>
        <w:t>外部的事件监控平台进行事件报送</w:t>
      </w:r>
      <w:r w:rsidR="00F579D7">
        <w:rPr>
          <w:rFonts w:asciiTheme="minorEastAsia" w:eastAsiaTheme="minorEastAsia" w:hAnsiTheme="minorEastAsia" w:cs="微软雅黑" w:hint="eastAsia"/>
          <w:sz w:val="24"/>
          <w:szCs w:val="24"/>
        </w:rPr>
        <w:t>。</w:t>
      </w:r>
    </w:p>
    <w:p w:rsidR="007103F9" w:rsidRPr="004E548D" w:rsidRDefault="007103F9" w:rsidP="004E548D">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支持以租户的角度对其所属范畴的业务系统进行自主监控</w:t>
      </w:r>
      <w:r w:rsidR="00C63209">
        <w:rPr>
          <w:rFonts w:asciiTheme="minorEastAsia" w:eastAsiaTheme="minorEastAsia" w:hAnsiTheme="minorEastAsia" w:cs="微软雅黑" w:hint="eastAsia"/>
          <w:sz w:val="24"/>
          <w:szCs w:val="24"/>
        </w:rPr>
        <w:t>。</w:t>
      </w:r>
    </w:p>
    <w:p w:rsidR="00402341" w:rsidRDefault="007103F9" w:rsidP="00402341">
      <w:pPr>
        <w:spacing w:line="420" w:lineRule="auto"/>
        <w:ind w:firstLine="420"/>
        <w:rPr>
          <w:rFonts w:asciiTheme="minorEastAsia" w:eastAsiaTheme="minorEastAsia" w:hAnsiTheme="minorEastAsia" w:cs="微软雅黑"/>
          <w:sz w:val="24"/>
          <w:szCs w:val="24"/>
        </w:rPr>
      </w:pPr>
      <w:r w:rsidRPr="004E548D">
        <w:rPr>
          <w:rFonts w:asciiTheme="minorEastAsia" w:eastAsiaTheme="minorEastAsia" w:hAnsiTheme="minorEastAsia" w:cs="微软雅黑" w:hint="eastAsia"/>
          <w:sz w:val="24"/>
          <w:szCs w:val="24"/>
        </w:rPr>
        <w:t>平台的监控功能能够与银联的云监控统一平台进行协调统一，能够向统一云监控平台提供接口和数据</w:t>
      </w:r>
      <w:r w:rsidR="005A5616">
        <w:rPr>
          <w:rFonts w:asciiTheme="minorEastAsia" w:eastAsiaTheme="minorEastAsia" w:hAnsiTheme="minorEastAsia" w:cs="微软雅黑" w:hint="eastAsia"/>
          <w:sz w:val="24"/>
          <w:szCs w:val="24"/>
        </w:rPr>
        <w:t>（暂不</w:t>
      </w:r>
      <w:r w:rsidR="005A5616">
        <w:rPr>
          <w:rFonts w:asciiTheme="minorEastAsia" w:eastAsiaTheme="minorEastAsia" w:hAnsiTheme="minorEastAsia" w:cs="微软雅黑"/>
          <w:sz w:val="24"/>
          <w:szCs w:val="24"/>
        </w:rPr>
        <w:t>实现）</w:t>
      </w:r>
      <w:r w:rsidR="00101834">
        <w:rPr>
          <w:rFonts w:asciiTheme="minorEastAsia" w:eastAsiaTheme="minorEastAsia" w:hAnsiTheme="minorEastAsia" w:cs="微软雅黑"/>
          <w:sz w:val="24"/>
          <w:szCs w:val="24"/>
        </w:rPr>
        <w:t>。</w:t>
      </w:r>
    </w:p>
    <w:p w:rsidR="00EF7484" w:rsidRDefault="008F4375" w:rsidP="00EF7484">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对于性能</w:t>
      </w:r>
      <w:r>
        <w:rPr>
          <w:rFonts w:asciiTheme="minorEastAsia" w:eastAsiaTheme="minorEastAsia" w:hAnsiTheme="minorEastAsia" w:cs="微软雅黑"/>
          <w:sz w:val="24"/>
          <w:szCs w:val="24"/>
        </w:rPr>
        <w:t>数据（</w:t>
      </w:r>
      <w:r>
        <w:rPr>
          <w:rFonts w:asciiTheme="minorEastAsia" w:eastAsiaTheme="minorEastAsia" w:hAnsiTheme="minorEastAsia" w:cs="微软雅黑" w:hint="eastAsia"/>
          <w:sz w:val="24"/>
          <w:szCs w:val="24"/>
        </w:rPr>
        <w:t>物理机</w:t>
      </w:r>
      <w:r>
        <w:rPr>
          <w:rFonts w:asciiTheme="minorEastAsia" w:eastAsiaTheme="minorEastAsia" w:hAnsiTheme="minorEastAsia" w:cs="微软雅黑"/>
          <w:sz w:val="24"/>
          <w:szCs w:val="24"/>
        </w:rPr>
        <w:t>性能与数据库性能）</w:t>
      </w:r>
      <w:r w:rsidR="002F74DA">
        <w:rPr>
          <w:rFonts w:asciiTheme="minorEastAsia" w:eastAsiaTheme="minorEastAsia" w:hAnsiTheme="minorEastAsia" w:cs="微软雅黑"/>
          <w:sz w:val="24"/>
          <w:szCs w:val="24"/>
        </w:rPr>
        <w:t>，需要</w:t>
      </w:r>
      <w:r w:rsidR="002F74DA">
        <w:rPr>
          <w:rFonts w:asciiTheme="minorEastAsia" w:eastAsiaTheme="minorEastAsia" w:hAnsiTheme="minorEastAsia" w:cs="微软雅黑" w:hint="eastAsia"/>
          <w:sz w:val="24"/>
          <w:szCs w:val="24"/>
        </w:rPr>
        <w:t>设计算法</w:t>
      </w:r>
      <w:r w:rsidR="002F74DA">
        <w:rPr>
          <w:rFonts w:asciiTheme="minorEastAsia" w:eastAsiaTheme="minorEastAsia" w:hAnsiTheme="minorEastAsia" w:cs="微软雅黑"/>
          <w:sz w:val="24"/>
          <w:szCs w:val="24"/>
        </w:rPr>
        <w:t>保存部分数据，可以展现出数据在较长时间内的变化</w:t>
      </w:r>
      <w:r w:rsidR="002F74DA">
        <w:rPr>
          <w:rFonts w:asciiTheme="minorEastAsia" w:eastAsiaTheme="minorEastAsia" w:hAnsiTheme="minorEastAsia" w:cs="微软雅黑" w:hint="eastAsia"/>
          <w:sz w:val="24"/>
          <w:szCs w:val="24"/>
        </w:rPr>
        <w:t>趋势</w:t>
      </w:r>
      <w:r w:rsidR="002F74DA">
        <w:rPr>
          <w:rFonts w:asciiTheme="minorEastAsia" w:eastAsiaTheme="minorEastAsia" w:hAnsiTheme="minorEastAsia" w:cs="微软雅黑"/>
          <w:sz w:val="24"/>
          <w:szCs w:val="24"/>
        </w:rPr>
        <w:t>。</w:t>
      </w:r>
      <w:r>
        <w:rPr>
          <w:rFonts w:asciiTheme="minorEastAsia" w:eastAsiaTheme="minorEastAsia" w:hAnsiTheme="minorEastAsia" w:cs="微软雅黑" w:hint="eastAsia"/>
          <w:sz w:val="24"/>
          <w:szCs w:val="24"/>
        </w:rPr>
        <w:t>在</w:t>
      </w:r>
      <w:r>
        <w:rPr>
          <w:rFonts w:asciiTheme="minorEastAsia" w:eastAsiaTheme="minorEastAsia" w:hAnsiTheme="minorEastAsia" w:cs="微软雅黑"/>
          <w:sz w:val="24"/>
          <w:szCs w:val="24"/>
        </w:rPr>
        <w:t>界面中提供查看历史数据按钮，</w:t>
      </w:r>
      <w:r>
        <w:rPr>
          <w:rFonts w:asciiTheme="minorEastAsia" w:eastAsiaTheme="minorEastAsia" w:hAnsiTheme="minorEastAsia" w:cs="微软雅黑" w:hint="eastAsia"/>
          <w:sz w:val="24"/>
          <w:szCs w:val="24"/>
        </w:rPr>
        <w:t>使用</w:t>
      </w:r>
      <w:r>
        <w:rPr>
          <w:rFonts w:asciiTheme="minorEastAsia" w:eastAsiaTheme="minorEastAsia" w:hAnsiTheme="minorEastAsia" w:cs="微软雅黑"/>
          <w:sz w:val="24"/>
          <w:szCs w:val="24"/>
        </w:rPr>
        <w:t>折线图展现这些</w:t>
      </w:r>
      <w:r>
        <w:rPr>
          <w:rFonts w:asciiTheme="minorEastAsia" w:eastAsiaTheme="minorEastAsia" w:hAnsiTheme="minorEastAsia" w:cs="微软雅黑" w:hint="eastAsia"/>
          <w:sz w:val="24"/>
          <w:szCs w:val="24"/>
        </w:rPr>
        <w:t>数据</w:t>
      </w:r>
      <w:r>
        <w:rPr>
          <w:rFonts w:asciiTheme="minorEastAsia" w:eastAsiaTheme="minorEastAsia" w:hAnsiTheme="minorEastAsia" w:cs="微软雅黑"/>
          <w:sz w:val="24"/>
          <w:szCs w:val="24"/>
        </w:rPr>
        <w:t>，折线图中有</w:t>
      </w:r>
      <w:r>
        <w:rPr>
          <w:rFonts w:asciiTheme="minorEastAsia" w:eastAsiaTheme="minorEastAsia" w:hAnsiTheme="minorEastAsia" w:cs="微软雅黑" w:hint="eastAsia"/>
          <w:sz w:val="24"/>
          <w:szCs w:val="24"/>
        </w:rPr>
        <w:t>缩放</w:t>
      </w:r>
      <w:r>
        <w:rPr>
          <w:rFonts w:asciiTheme="minorEastAsia" w:eastAsiaTheme="minorEastAsia" w:hAnsiTheme="minorEastAsia" w:cs="微软雅黑"/>
          <w:sz w:val="24"/>
          <w:szCs w:val="24"/>
        </w:rPr>
        <w:t>功能</w:t>
      </w:r>
      <w:r w:rsidR="0078121A">
        <w:rPr>
          <w:rFonts w:asciiTheme="minorEastAsia" w:eastAsiaTheme="minorEastAsia" w:hAnsiTheme="minorEastAsia" w:cs="微软雅黑"/>
          <w:sz w:val="24"/>
          <w:szCs w:val="24"/>
        </w:rPr>
        <w:t>。</w:t>
      </w:r>
    </w:p>
    <w:p w:rsidR="007103F9" w:rsidRDefault="003D35F0"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2" w:name="_Toc432757558"/>
      <w:r>
        <w:rPr>
          <w:rFonts w:asciiTheme="majorEastAsia" w:eastAsiaTheme="majorEastAsia" w:hAnsiTheme="majorEastAsia" w:hint="eastAsia"/>
          <w:b/>
          <w:bCs/>
          <w:kern w:val="0"/>
          <w:sz w:val="28"/>
          <w:szCs w:val="28"/>
        </w:rPr>
        <w:lastRenderedPageBreak/>
        <w:t>物理机</w:t>
      </w:r>
      <w:r w:rsidR="007103F9" w:rsidRPr="00CB7269">
        <w:rPr>
          <w:rFonts w:asciiTheme="majorEastAsia" w:eastAsiaTheme="majorEastAsia" w:hAnsiTheme="majorEastAsia" w:hint="eastAsia"/>
          <w:b/>
          <w:bCs/>
          <w:kern w:val="0"/>
          <w:sz w:val="28"/>
          <w:szCs w:val="28"/>
        </w:rPr>
        <w:t>资源监控</w:t>
      </w:r>
      <w:bookmarkEnd w:id="162"/>
    </w:p>
    <w:p w:rsidR="00DC3ADE" w:rsidRPr="006A5867" w:rsidRDefault="00F06464" w:rsidP="006A5867">
      <w:pPr>
        <w:spacing w:line="420" w:lineRule="auto"/>
        <w:ind w:firstLine="420"/>
        <w:rPr>
          <w:rFonts w:asciiTheme="minorEastAsia" w:eastAsiaTheme="minorEastAsia" w:hAnsiTheme="minorEastAsia" w:cs="微软雅黑"/>
          <w:sz w:val="24"/>
          <w:szCs w:val="24"/>
        </w:rPr>
      </w:pPr>
      <w:r w:rsidRPr="006A5867">
        <w:rPr>
          <w:rFonts w:asciiTheme="minorEastAsia" w:eastAsiaTheme="minorEastAsia" w:hAnsiTheme="minorEastAsia" w:cs="微软雅黑" w:hint="eastAsia"/>
          <w:sz w:val="24"/>
          <w:szCs w:val="24"/>
        </w:rPr>
        <w:t>物理</w:t>
      </w:r>
      <w:r w:rsidR="00A13D2F">
        <w:rPr>
          <w:rFonts w:asciiTheme="minorEastAsia" w:eastAsiaTheme="minorEastAsia" w:hAnsiTheme="minorEastAsia" w:cs="微软雅黑" w:hint="eastAsia"/>
          <w:sz w:val="24"/>
          <w:szCs w:val="24"/>
        </w:rPr>
        <w:t>机</w:t>
      </w:r>
      <w:r w:rsidRPr="006A5867">
        <w:rPr>
          <w:rFonts w:asciiTheme="minorEastAsia" w:eastAsiaTheme="minorEastAsia" w:hAnsiTheme="minorEastAsia" w:cs="微软雅黑" w:hint="eastAsia"/>
          <w:sz w:val="24"/>
          <w:szCs w:val="24"/>
        </w:rPr>
        <w:t>资源</w:t>
      </w:r>
      <w:r w:rsidRPr="006A5867">
        <w:rPr>
          <w:rFonts w:asciiTheme="minorEastAsia" w:eastAsiaTheme="minorEastAsia" w:hAnsiTheme="minorEastAsia" w:cs="微软雅黑"/>
          <w:sz w:val="24"/>
          <w:szCs w:val="24"/>
        </w:rPr>
        <w:t>管理</w:t>
      </w:r>
      <w:r w:rsidRPr="006A5867">
        <w:rPr>
          <w:rFonts w:asciiTheme="minorEastAsia" w:eastAsiaTheme="minorEastAsia" w:hAnsiTheme="minorEastAsia" w:cs="微软雅黑" w:hint="eastAsia"/>
          <w:sz w:val="24"/>
          <w:szCs w:val="24"/>
        </w:rPr>
        <w:t>监控</w:t>
      </w:r>
      <w:r w:rsidRPr="006A5867">
        <w:rPr>
          <w:rFonts w:asciiTheme="minorEastAsia" w:eastAsiaTheme="minorEastAsia" w:hAnsiTheme="minorEastAsia" w:cs="微软雅黑"/>
          <w:sz w:val="24"/>
          <w:szCs w:val="24"/>
        </w:rPr>
        <w:t>主要是监控物理机硬件</w:t>
      </w:r>
      <w:r w:rsidRPr="006A5867">
        <w:rPr>
          <w:rFonts w:asciiTheme="minorEastAsia" w:eastAsiaTheme="minorEastAsia" w:hAnsiTheme="minorEastAsia" w:cs="微软雅黑" w:hint="eastAsia"/>
          <w:sz w:val="24"/>
          <w:szCs w:val="24"/>
        </w:rPr>
        <w:t>信息</w:t>
      </w:r>
      <w:r w:rsidRPr="006A5867">
        <w:rPr>
          <w:rFonts w:asciiTheme="minorEastAsia" w:eastAsiaTheme="minorEastAsia" w:hAnsiTheme="minorEastAsia" w:cs="微软雅黑"/>
          <w:sz w:val="24"/>
          <w:szCs w:val="24"/>
        </w:rPr>
        <w:t>，包括节点</w:t>
      </w:r>
      <w:r w:rsidRPr="006A5867">
        <w:rPr>
          <w:rFonts w:asciiTheme="minorEastAsia" w:eastAsiaTheme="minorEastAsia" w:hAnsiTheme="minorEastAsia" w:cs="微软雅黑" w:hint="eastAsia"/>
          <w:sz w:val="24"/>
          <w:szCs w:val="24"/>
        </w:rPr>
        <w:t>分配</w:t>
      </w:r>
      <w:r w:rsidRPr="006A5867">
        <w:rPr>
          <w:rFonts w:asciiTheme="minorEastAsia" w:eastAsiaTheme="minorEastAsia" w:hAnsiTheme="minorEastAsia" w:cs="微软雅黑"/>
          <w:sz w:val="24"/>
          <w:szCs w:val="24"/>
        </w:rPr>
        <w:t>率</w:t>
      </w:r>
      <w:r w:rsidRPr="006A5867">
        <w:rPr>
          <w:rFonts w:asciiTheme="minorEastAsia" w:eastAsiaTheme="minorEastAsia" w:hAnsiTheme="minorEastAsia" w:cs="微软雅黑" w:hint="eastAsia"/>
          <w:sz w:val="24"/>
          <w:szCs w:val="24"/>
        </w:rPr>
        <w:t>、</w:t>
      </w:r>
      <w:r w:rsidRPr="006A5867">
        <w:rPr>
          <w:rFonts w:asciiTheme="minorEastAsia" w:eastAsiaTheme="minorEastAsia" w:hAnsiTheme="minorEastAsia" w:cs="微软雅黑"/>
          <w:sz w:val="24"/>
          <w:szCs w:val="24"/>
        </w:rPr>
        <w:t>CPU分配率、内存</w:t>
      </w:r>
      <w:r w:rsidRPr="006A5867">
        <w:rPr>
          <w:rFonts w:asciiTheme="minorEastAsia" w:eastAsiaTheme="minorEastAsia" w:hAnsiTheme="minorEastAsia" w:cs="微软雅黑" w:hint="eastAsia"/>
          <w:sz w:val="24"/>
          <w:szCs w:val="24"/>
        </w:rPr>
        <w:t>分配率</w:t>
      </w:r>
      <w:r w:rsidRPr="006A5867">
        <w:rPr>
          <w:rFonts w:asciiTheme="minorEastAsia" w:eastAsiaTheme="minorEastAsia" w:hAnsiTheme="minorEastAsia" w:cs="微软雅黑"/>
          <w:sz w:val="24"/>
          <w:szCs w:val="24"/>
        </w:rPr>
        <w:t>、</w:t>
      </w:r>
      <w:r w:rsidR="00E334B1" w:rsidRPr="006A5867">
        <w:rPr>
          <w:rFonts w:asciiTheme="minorEastAsia" w:eastAsiaTheme="minorEastAsia" w:hAnsiTheme="minorEastAsia" w:cs="微软雅黑"/>
          <w:sz w:val="24"/>
          <w:szCs w:val="24"/>
        </w:rPr>
        <w:t>CPU使用率、</w:t>
      </w:r>
      <w:r w:rsidR="00E334B1" w:rsidRPr="006A5867">
        <w:rPr>
          <w:rFonts w:asciiTheme="minorEastAsia" w:eastAsiaTheme="minorEastAsia" w:hAnsiTheme="minorEastAsia" w:cs="微软雅黑" w:hint="eastAsia"/>
          <w:sz w:val="24"/>
          <w:szCs w:val="24"/>
        </w:rPr>
        <w:t>内存</w:t>
      </w:r>
      <w:r w:rsidR="00E334B1" w:rsidRPr="006A5867">
        <w:rPr>
          <w:rFonts w:asciiTheme="minorEastAsia" w:eastAsiaTheme="minorEastAsia" w:hAnsiTheme="minorEastAsia" w:cs="微软雅黑"/>
          <w:sz w:val="24"/>
          <w:szCs w:val="24"/>
        </w:rPr>
        <w:t>使用率、使用率</w:t>
      </w:r>
      <w:r w:rsidR="00D4669A" w:rsidRPr="006A5867">
        <w:rPr>
          <w:rFonts w:asciiTheme="minorEastAsia" w:eastAsiaTheme="minorEastAsia" w:hAnsiTheme="minorEastAsia" w:cs="微软雅黑"/>
          <w:sz w:val="24"/>
          <w:szCs w:val="24"/>
        </w:rPr>
        <w:t>以及</w:t>
      </w:r>
      <w:r w:rsidR="00D4669A" w:rsidRPr="006A5867">
        <w:rPr>
          <w:rFonts w:asciiTheme="minorEastAsia" w:eastAsiaTheme="minorEastAsia" w:hAnsiTheme="minorEastAsia" w:cs="微软雅黑" w:hint="eastAsia"/>
          <w:sz w:val="24"/>
          <w:szCs w:val="24"/>
        </w:rPr>
        <w:t>各项</w:t>
      </w:r>
      <w:r w:rsidR="00D4669A" w:rsidRPr="006A5867">
        <w:rPr>
          <w:rFonts w:asciiTheme="minorEastAsia" w:eastAsiaTheme="minorEastAsia" w:hAnsiTheme="minorEastAsia" w:cs="微软雅黑"/>
          <w:sz w:val="24"/>
          <w:szCs w:val="24"/>
        </w:rPr>
        <w:t>指标的预警线。</w:t>
      </w:r>
      <w:r w:rsidR="00D4669A" w:rsidRPr="006A5867">
        <w:rPr>
          <w:rFonts w:asciiTheme="minorEastAsia" w:eastAsiaTheme="minorEastAsia" w:hAnsiTheme="minorEastAsia" w:cs="微软雅黑" w:hint="eastAsia"/>
          <w:sz w:val="24"/>
          <w:szCs w:val="24"/>
        </w:rPr>
        <w:t>其中物理机CPU</w:t>
      </w:r>
      <w:r w:rsidR="00D4669A" w:rsidRPr="006A5867">
        <w:rPr>
          <w:rFonts w:asciiTheme="minorEastAsia" w:eastAsiaTheme="minorEastAsia" w:hAnsiTheme="minorEastAsia" w:cs="微软雅黑"/>
          <w:sz w:val="24"/>
          <w:szCs w:val="24"/>
        </w:rPr>
        <w:t>使用率、</w:t>
      </w:r>
      <w:r w:rsidR="00D4669A" w:rsidRPr="006A5867">
        <w:rPr>
          <w:rFonts w:asciiTheme="minorEastAsia" w:eastAsiaTheme="minorEastAsia" w:hAnsiTheme="minorEastAsia" w:cs="微软雅黑" w:hint="eastAsia"/>
          <w:sz w:val="24"/>
          <w:szCs w:val="24"/>
        </w:rPr>
        <w:t>物理机</w:t>
      </w:r>
      <w:r w:rsidR="00D4669A" w:rsidRPr="006A5867">
        <w:rPr>
          <w:rFonts w:asciiTheme="minorEastAsia" w:eastAsiaTheme="minorEastAsia" w:hAnsiTheme="minorEastAsia" w:cs="微软雅黑"/>
          <w:sz w:val="24"/>
          <w:szCs w:val="24"/>
        </w:rPr>
        <w:t>内存使用率</w:t>
      </w:r>
      <w:r w:rsidR="00D4669A" w:rsidRPr="006A5867">
        <w:rPr>
          <w:rFonts w:asciiTheme="minorEastAsia" w:eastAsiaTheme="minorEastAsia" w:hAnsiTheme="minorEastAsia" w:cs="微软雅黑" w:hint="eastAsia"/>
          <w:sz w:val="24"/>
          <w:szCs w:val="24"/>
        </w:rPr>
        <w:t>、文件</w:t>
      </w:r>
      <w:r w:rsidR="00D4669A" w:rsidRPr="006A5867">
        <w:rPr>
          <w:rFonts w:asciiTheme="minorEastAsia" w:eastAsiaTheme="minorEastAsia" w:hAnsiTheme="minorEastAsia" w:cs="微软雅黑"/>
          <w:sz w:val="24"/>
          <w:szCs w:val="24"/>
        </w:rPr>
        <w:t>系统使用率</w:t>
      </w:r>
      <w:r w:rsidR="00BD6763">
        <w:rPr>
          <w:rFonts w:asciiTheme="minorEastAsia" w:eastAsiaTheme="minorEastAsia" w:hAnsiTheme="minorEastAsia" w:cs="微软雅黑" w:hint="eastAsia"/>
          <w:sz w:val="24"/>
          <w:szCs w:val="24"/>
        </w:rPr>
        <w:t>（具体</w:t>
      </w:r>
      <w:r w:rsidR="00BD6763">
        <w:rPr>
          <w:rFonts w:asciiTheme="minorEastAsia" w:eastAsiaTheme="minorEastAsia" w:hAnsiTheme="minorEastAsia" w:cs="微软雅黑"/>
          <w:sz w:val="24"/>
          <w:szCs w:val="24"/>
        </w:rPr>
        <w:t>为两个目录</w:t>
      </w:r>
      <w:r w:rsidR="00BD6763">
        <w:rPr>
          <w:rFonts w:asciiTheme="minorEastAsia" w:eastAsiaTheme="minorEastAsia" w:hAnsiTheme="minorEastAsia" w:cs="微软雅黑" w:hint="eastAsia"/>
          <w:sz w:val="24"/>
          <w:szCs w:val="24"/>
        </w:rPr>
        <w:t>home、根目录</w:t>
      </w:r>
      <w:r w:rsidR="00BD6763">
        <w:rPr>
          <w:rFonts w:asciiTheme="minorEastAsia" w:eastAsiaTheme="minorEastAsia" w:hAnsiTheme="minorEastAsia" w:cs="微软雅黑"/>
          <w:sz w:val="24"/>
          <w:szCs w:val="24"/>
        </w:rPr>
        <w:t>，</w:t>
      </w:r>
      <w:r w:rsidR="00BD6763">
        <w:rPr>
          <w:rFonts w:asciiTheme="minorEastAsia" w:eastAsiaTheme="minorEastAsia" w:hAnsiTheme="minorEastAsia" w:cs="微软雅黑" w:hint="eastAsia"/>
          <w:sz w:val="24"/>
          <w:szCs w:val="24"/>
        </w:rPr>
        <w:t>总量</w:t>
      </w:r>
      <w:r w:rsidR="00BD6763">
        <w:rPr>
          <w:rFonts w:asciiTheme="minorEastAsia" w:eastAsiaTheme="minorEastAsia" w:hAnsiTheme="minorEastAsia" w:cs="微软雅黑"/>
          <w:sz w:val="24"/>
          <w:szCs w:val="24"/>
        </w:rPr>
        <w:t>、使用量、比率）</w:t>
      </w:r>
      <w:r w:rsidR="00D4669A" w:rsidRPr="006A5867">
        <w:rPr>
          <w:rFonts w:asciiTheme="minorEastAsia" w:eastAsiaTheme="minorEastAsia" w:hAnsiTheme="minorEastAsia" w:cs="微软雅黑"/>
          <w:sz w:val="24"/>
          <w:szCs w:val="24"/>
        </w:rPr>
        <w:t>需要进行实时监控</w:t>
      </w:r>
      <w:r w:rsidR="006A5867">
        <w:rPr>
          <w:rFonts w:asciiTheme="minorEastAsia" w:eastAsiaTheme="minorEastAsia" w:hAnsiTheme="minorEastAsia" w:cs="微软雅黑" w:hint="eastAsia"/>
          <w:sz w:val="24"/>
          <w:szCs w:val="24"/>
        </w:rPr>
        <w:t>。</w:t>
      </w:r>
      <w:r w:rsidR="00C34DF0">
        <w:rPr>
          <w:rFonts w:asciiTheme="minorEastAsia" w:eastAsiaTheme="minorEastAsia" w:hAnsiTheme="minorEastAsia" w:cs="微软雅黑" w:hint="eastAsia"/>
          <w:sz w:val="24"/>
          <w:szCs w:val="24"/>
        </w:rPr>
        <w:t>实时</w:t>
      </w:r>
      <w:r w:rsidR="00C34DF0">
        <w:rPr>
          <w:rFonts w:asciiTheme="minorEastAsia" w:eastAsiaTheme="minorEastAsia" w:hAnsiTheme="minorEastAsia" w:cs="微软雅黑"/>
          <w:sz w:val="24"/>
          <w:szCs w:val="24"/>
        </w:rPr>
        <w:t>监控</w:t>
      </w:r>
      <w:r w:rsidR="00C34DF0">
        <w:rPr>
          <w:rFonts w:asciiTheme="minorEastAsia" w:eastAsiaTheme="minorEastAsia" w:hAnsiTheme="minorEastAsia" w:cs="微软雅黑" w:hint="eastAsia"/>
          <w:sz w:val="24"/>
          <w:szCs w:val="24"/>
        </w:rPr>
        <w:t>频率</w:t>
      </w:r>
      <w:r w:rsidR="00C34DF0">
        <w:rPr>
          <w:rFonts w:asciiTheme="minorEastAsia" w:eastAsiaTheme="minorEastAsia" w:hAnsiTheme="minorEastAsia" w:cs="微软雅黑"/>
          <w:sz w:val="24"/>
          <w:szCs w:val="24"/>
        </w:rPr>
        <w:t>可以由</w:t>
      </w:r>
      <w:r w:rsidR="00C34DF0">
        <w:rPr>
          <w:rFonts w:asciiTheme="minorEastAsia" w:eastAsiaTheme="minorEastAsia" w:hAnsiTheme="minorEastAsia" w:cs="微软雅黑" w:hint="eastAsia"/>
          <w:sz w:val="24"/>
          <w:szCs w:val="24"/>
        </w:rPr>
        <w:t>管理员</w:t>
      </w:r>
      <w:r w:rsidR="00C34DF0">
        <w:rPr>
          <w:rFonts w:asciiTheme="minorEastAsia" w:eastAsiaTheme="minorEastAsia" w:hAnsiTheme="minorEastAsia" w:cs="微软雅黑"/>
          <w:sz w:val="24"/>
          <w:szCs w:val="24"/>
        </w:rPr>
        <w:t>设置，</w:t>
      </w:r>
      <w:r w:rsidR="00913EC3">
        <w:rPr>
          <w:rFonts w:asciiTheme="minorEastAsia" w:eastAsiaTheme="minorEastAsia" w:hAnsiTheme="minorEastAsia" w:cs="微软雅黑" w:hint="eastAsia"/>
          <w:sz w:val="24"/>
          <w:szCs w:val="24"/>
        </w:rPr>
        <w:t>间隔</w:t>
      </w:r>
      <w:r w:rsidR="00913EC3">
        <w:rPr>
          <w:rFonts w:asciiTheme="minorEastAsia" w:eastAsiaTheme="minorEastAsia" w:hAnsiTheme="minorEastAsia" w:cs="微软雅黑"/>
          <w:sz w:val="24"/>
          <w:szCs w:val="24"/>
        </w:rPr>
        <w:t>时间以分钟为单位，</w:t>
      </w:r>
      <w:r w:rsidR="00587967">
        <w:rPr>
          <w:rFonts w:asciiTheme="minorEastAsia" w:eastAsiaTheme="minorEastAsia" w:hAnsiTheme="minorEastAsia" w:cs="微软雅黑" w:hint="eastAsia"/>
          <w:sz w:val="24"/>
          <w:szCs w:val="24"/>
        </w:rPr>
        <w:t>允许设置</w:t>
      </w:r>
      <w:r w:rsidR="00587967">
        <w:rPr>
          <w:rFonts w:asciiTheme="minorEastAsia" w:eastAsiaTheme="minorEastAsia" w:hAnsiTheme="minorEastAsia" w:cs="微软雅黑"/>
          <w:sz w:val="24"/>
          <w:szCs w:val="24"/>
        </w:rPr>
        <w:t>的最小间隔时间是</w:t>
      </w:r>
      <w:r w:rsidR="00587967">
        <w:rPr>
          <w:rFonts w:asciiTheme="minorEastAsia" w:eastAsiaTheme="minorEastAsia" w:hAnsiTheme="minorEastAsia" w:cs="微软雅黑" w:hint="eastAsia"/>
          <w:sz w:val="24"/>
          <w:szCs w:val="24"/>
        </w:rPr>
        <w:t>1分钟</w:t>
      </w:r>
      <w:r w:rsidR="00C34DF0">
        <w:rPr>
          <w:rFonts w:asciiTheme="minorEastAsia" w:eastAsiaTheme="minorEastAsia" w:hAnsiTheme="minorEastAsia" w:cs="微软雅黑"/>
          <w:sz w:val="24"/>
          <w:szCs w:val="24"/>
        </w:rPr>
        <w:t>。</w:t>
      </w:r>
    </w:p>
    <w:p w:rsidR="002174F3" w:rsidRDefault="00C63209" w:rsidP="005D5C31">
      <w:pPr>
        <w:spacing w:line="420" w:lineRule="auto"/>
        <w:ind w:firstLine="420"/>
        <w:rPr>
          <w:rFonts w:asciiTheme="minorEastAsia" w:eastAsiaTheme="minorEastAsia" w:hAnsiTheme="minorEastAsia" w:cs="微软雅黑"/>
          <w:sz w:val="24"/>
          <w:szCs w:val="24"/>
        </w:rPr>
      </w:pPr>
      <w:r w:rsidRPr="002174F3">
        <w:rPr>
          <w:rFonts w:asciiTheme="minorEastAsia" w:eastAsiaTheme="minorEastAsia" w:hAnsiTheme="minorEastAsia" w:cs="微软雅黑" w:hint="eastAsia"/>
          <w:sz w:val="24"/>
          <w:szCs w:val="24"/>
        </w:rPr>
        <w:t>管理员需要</w:t>
      </w:r>
      <w:r w:rsidR="001013B2">
        <w:rPr>
          <w:rFonts w:asciiTheme="minorEastAsia" w:eastAsiaTheme="minorEastAsia" w:hAnsiTheme="minorEastAsia" w:cs="微软雅黑"/>
          <w:sz w:val="24"/>
          <w:szCs w:val="24"/>
        </w:rPr>
        <w:t>监控到所有物理机内容</w:t>
      </w:r>
      <w:r w:rsidR="00DB0B06">
        <w:rPr>
          <w:rFonts w:asciiTheme="minorEastAsia" w:eastAsiaTheme="minorEastAsia" w:hAnsiTheme="minorEastAsia" w:cs="微软雅黑"/>
          <w:sz w:val="24"/>
          <w:szCs w:val="24"/>
        </w:rPr>
        <w:t>使用表格方式将所有数据展示。</w:t>
      </w:r>
      <w:r w:rsidR="00BC54C1">
        <w:rPr>
          <w:rFonts w:asciiTheme="minorEastAsia" w:eastAsiaTheme="minorEastAsia" w:hAnsiTheme="minorEastAsia" w:cs="微软雅黑" w:hint="eastAsia"/>
          <w:sz w:val="24"/>
          <w:szCs w:val="24"/>
        </w:rPr>
        <w:t>监控数据</w:t>
      </w:r>
      <w:r w:rsidR="00BC54C1">
        <w:rPr>
          <w:rFonts w:asciiTheme="minorEastAsia" w:eastAsiaTheme="minorEastAsia" w:hAnsiTheme="minorEastAsia" w:cs="微软雅黑"/>
          <w:sz w:val="24"/>
          <w:szCs w:val="24"/>
        </w:rPr>
        <w:t>可以分为资源分配</w:t>
      </w:r>
      <w:r w:rsidR="00BC54C1">
        <w:rPr>
          <w:rFonts w:asciiTheme="minorEastAsia" w:eastAsiaTheme="minorEastAsia" w:hAnsiTheme="minorEastAsia" w:cs="微软雅黑" w:hint="eastAsia"/>
          <w:sz w:val="24"/>
          <w:szCs w:val="24"/>
        </w:rPr>
        <w:t>和</w:t>
      </w:r>
      <w:r w:rsidR="001013B2">
        <w:rPr>
          <w:rFonts w:asciiTheme="minorEastAsia" w:eastAsiaTheme="minorEastAsia" w:hAnsiTheme="minorEastAsia" w:cs="微软雅黑"/>
          <w:sz w:val="24"/>
          <w:szCs w:val="24"/>
        </w:rPr>
        <w:t>资源使用两大类</w:t>
      </w:r>
      <w:r w:rsidR="00BC54C1">
        <w:rPr>
          <w:rFonts w:asciiTheme="minorEastAsia" w:eastAsiaTheme="minorEastAsia" w:hAnsiTheme="minorEastAsia" w:cs="微软雅黑" w:hint="eastAsia"/>
          <w:sz w:val="24"/>
          <w:szCs w:val="24"/>
        </w:rPr>
        <w:t>，</w:t>
      </w:r>
      <w:r w:rsidR="00BC54C1">
        <w:rPr>
          <w:rFonts w:asciiTheme="minorEastAsia" w:eastAsiaTheme="minorEastAsia" w:hAnsiTheme="minorEastAsia" w:cs="微软雅黑"/>
          <w:sz w:val="24"/>
          <w:szCs w:val="24"/>
        </w:rPr>
        <w:t>如图物理机硬件资源分配监控图和物理机硬件资源使用图</w:t>
      </w:r>
      <w:r w:rsidR="00D77955">
        <w:rPr>
          <w:rFonts w:asciiTheme="minorEastAsia" w:eastAsiaTheme="minorEastAsia" w:hAnsiTheme="minorEastAsia" w:cs="微软雅黑" w:hint="eastAsia"/>
          <w:sz w:val="24"/>
          <w:szCs w:val="24"/>
        </w:rPr>
        <w:t>，</w:t>
      </w:r>
      <w:r w:rsidR="00D77955">
        <w:rPr>
          <w:rFonts w:asciiTheme="minorEastAsia" w:eastAsiaTheme="minorEastAsia" w:hAnsiTheme="minorEastAsia" w:cs="微软雅黑"/>
          <w:sz w:val="24"/>
          <w:szCs w:val="24"/>
        </w:rPr>
        <w:t>如下：</w:t>
      </w:r>
    </w:p>
    <w:tbl>
      <w:tblPr>
        <w:tblStyle w:val="ac"/>
        <w:tblW w:w="0" w:type="auto"/>
        <w:jc w:val="center"/>
        <w:tblLook w:val="04A0"/>
      </w:tblPr>
      <w:tblGrid>
        <w:gridCol w:w="949"/>
        <w:gridCol w:w="670"/>
        <w:gridCol w:w="670"/>
        <w:gridCol w:w="670"/>
        <w:gridCol w:w="875"/>
        <w:gridCol w:w="516"/>
        <w:gridCol w:w="703"/>
        <w:gridCol w:w="670"/>
        <w:gridCol w:w="943"/>
        <w:gridCol w:w="924"/>
      </w:tblGrid>
      <w:tr w:rsidR="00AC5D9C" w:rsidRPr="00B93B78" w:rsidTr="00B116F9">
        <w:trPr>
          <w:jc w:val="center"/>
        </w:trPr>
        <w:tc>
          <w:tcPr>
            <w:tcW w:w="949" w:type="dxa"/>
            <w:vMerge w:val="restart"/>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物理机</w:t>
            </w:r>
            <w:r w:rsidRPr="00B93B78">
              <w:rPr>
                <w:rFonts w:asciiTheme="minorEastAsia" w:eastAsiaTheme="minorEastAsia" w:hAnsiTheme="minorEastAsia" w:cs="微软雅黑"/>
                <w:sz w:val="15"/>
                <w:szCs w:val="15"/>
              </w:rPr>
              <w:t>名</w:t>
            </w:r>
          </w:p>
        </w:tc>
        <w:tc>
          <w:tcPr>
            <w:tcW w:w="2885" w:type="dxa"/>
            <w:gridSpan w:val="4"/>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CPU</w:t>
            </w:r>
            <w:r w:rsidRPr="00B93B78">
              <w:rPr>
                <w:rFonts w:asciiTheme="minorEastAsia" w:eastAsiaTheme="minorEastAsia" w:hAnsiTheme="minorEastAsia" w:cs="微软雅黑"/>
                <w:sz w:val="15"/>
                <w:szCs w:val="15"/>
              </w:rPr>
              <w:t>分配</w:t>
            </w:r>
          </w:p>
        </w:tc>
        <w:tc>
          <w:tcPr>
            <w:tcW w:w="2832" w:type="dxa"/>
            <w:gridSpan w:val="4"/>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内存</w:t>
            </w:r>
            <w:r w:rsidRPr="00B93B78">
              <w:rPr>
                <w:rFonts w:asciiTheme="minorEastAsia" w:eastAsiaTheme="minorEastAsia" w:hAnsiTheme="minorEastAsia" w:cs="微软雅黑"/>
                <w:sz w:val="15"/>
                <w:szCs w:val="15"/>
              </w:rPr>
              <w:t>分配</w:t>
            </w:r>
          </w:p>
        </w:tc>
        <w:tc>
          <w:tcPr>
            <w:tcW w:w="924" w:type="dxa"/>
          </w:tcPr>
          <w:p w:rsidR="00AC5D9C" w:rsidRDefault="00AC5D9C" w:rsidP="002174F3">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饼图</w:t>
            </w:r>
          </w:p>
        </w:tc>
      </w:tr>
      <w:tr w:rsidR="00AC5D9C" w:rsidRPr="00B93B78" w:rsidTr="00B116F9">
        <w:trPr>
          <w:jc w:val="center"/>
        </w:trPr>
        <w:tc>
          <w:tcPr>
            <w:tcW w:w="949" w:type="dxa"/>
            <w:vMerge/>
            <w:vAlign w:val="center"/>
          </w:tcPr>
          <w:p w:rsidR="00AC5D9C" w:rsidRPr="00B93B78" w:rsidRDefault="00AC5D9C" w:rsidP="002174F3">
            <w:pPr>
              <w:jc w:val="center"/>
              <w:rPr>
                <w:rFonts w:asciiTheme="minorEastAsia" w:eastAsiaTheme="minorEastAsia" w:hAnsiTheme="minorEastAsia" w:cs="微软雅黑"/>
                <w:sz w:val="15"/>
                <w:szCs w:val="15"/>
              </w:rPr>
            </w:pPr>
          </w:p>
        </w:tc>
        <w:tc>
          <w:tcPr>
            <w:tcW w:w="670"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总量</w:t>
            </w:r>
          </w:p>
        </w:tc>
        <w:tc>
          <w:tcPr>
            <w:tcW w:w="670"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已</w:t>
            </w:r>
            <w:r w:rsidRPr="00B93B78">
              <w:rPr>
                <w:rFonts w:asciiTheme="minorEastAsia" w:eastAsiaTheme="minorEastAsia" w:hAnsiTheme="minorEastAsia" w:cs="微软雅黑"/>
                <w:sz w:val="15"/>
                <w:szCs w:val="15"/>
              </w:rPr>
              <w:t>分配</w:t>
            </w:r>
          </w:p>
        </w:tc>
        <w:tc>
          <w:tcPr>
            <w:tcW w:w="670"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预警线</w:t>
            </w:r>
          </w:p>
        </w:tc>
        <w:tc>
          <w:tcPr>
            <w:tcW w:w="875"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是否</w:t>
            </w:r>
            <w:r w:rsidRPr="00B93B78">
              <w:rPr>
                <w:rFonts w:asciiTheme="minorEastAsia" w:eastAsiaTheme="minorEastAsia" w:hAnsiTheme="minorEastAsia" w:cs="微软雅黑"/>
                <w:sz w:val="15"/>
                <w:szCs w:val="15"/>
              </w:rPr>
              <w:t>预警</w:t>
            </w:r>
          </w:p>
        </w:tc>
        <w:tc>
          <w:tcPr>
            <w:tcW w:w="516"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sz w:val="15"/>
                <w:szCs w:val="15"/>
              </w:rPr>
              <w:t>总量</w:t>
            </w:r>
          </w:p>
        </w:tc>
        <w:tc>
          <w:tcPr>
            <w:tcW w:w="703"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已</w:t>
            </w:r>
            <w:r w:rsidRPr="00B93B78">
              <w:rPr>
                <w:rFonts w:asciiTheme="minorEastAsia" w:eastAsiaTheme="minorEastAsia" w:hAnsiTheme="minorEastAsia" w:cs="微软雅黑"/>
                <w:sz w:val="15"/>
                <w:szCs w:val="15"/>
              </w:rPr>
              <w:t>分配</w:t>
            </w:r>
          </w:p>
        </w:tc>
        <w:tc>
          <w:tcPr>
            <w:tcW w:w="670"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预警线</w:t>
            </w:r>
          </w:p>
        </w:tc>
        <w:tc>
          <w:tcPr>
            <w:tcW w:w="943" w:type="dxa"/>
            <w:vAlign w:val="center"/>
          </w:tcPr>
          <w:p w:rsidR="00AC5D9C" w:rsidRPr="00B93B78" w:rsidRDefault="00AC5D9C" w:rsidP="002174F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是否</w:t>
            </w:r>
            <w:r w:rsidRPr="00B93B78">
              <w:rPr>
                <w:rFonts w:asciiTheme="minorEastAsia" w:eastAsiaTheme="minorEastAsia" w:hAnsiTheme="minorEastAsia" w:cs="微软雅黑"/>
                <w:sz w:val="15"/>
                <w:szCs w:val="15"/>
              </w:rPr>
              <w:t>预警</w:t>
            </w:r>
          </w:p>
        </w:tc>
        <w:tc>
          <w:tcPr>
            <w:tcW w:w="924" w:type="dxa"/>
          </w:tcPr>
          <w:p w:rsidR="00AC5D9C" w:rsidRDefault="00AC5D9C" w:rsidP="002174F3">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r w:rsidR="00AC5D9C" w:rsidRPr="00B93B78" w:rsidTr="00B116F9">
        <w:trPr>
          <w:jc w:val="center"/>
        </w:trPr>
        <w:tc>
          <w:tcPr>
            <w:tcW w:w="949" w:type="dxa"/>
          </w:tcPr>
          <w:p w:rsidR="00AC5D9C" w:rsidRPr="00B93B78" w:rsidRDefault="00AC5D9C" w:rsidP="00F06464">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M_</w:t>
            </w:r>
            <w:r w:rsidRPr="00B93B78">
              <w:rPr>
                <w:rFonts w:asciiTheme="minorEastAsia" w:eastAsiaTheme="minorEastAsia" w:hAnsiTheme="minorEastAsia" w:cs="微软雅黑"/>
                <w:sz w:val="15"/>
                <w:szCs w:val="15"/>
              </w:rPr>
              <w:t>BJ_001</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64</w:t>
            </w:r>
            <w:r w:rsidRPr="00B93B78">
              <w:rPr>
                <w:rFonts w:asciiTheme="minorEastAsia" w:eastAsiaTheme="minorEastAsia" w:hAnsiTheme="minorEastAsia" w:cs="微软雅黑"/>
                <w:sz w:val="15"/>
                <w:szCs w:val="15"/>
              </w:rPr>
              <w:t>C</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48C</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p>
        </w:tc>
        <w:tc>
          <w:tcPr>
            <w:tcW w:w="875"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否</w:t>
            </w:r>
          </w:p>
        </w:tc>
        <w:tc>
          <w:tcPr>
            <w:tcW w:w="516"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128</w:t>
            </w:r>
            <w:r w:rsidRPr="00B93B78">
              <w:rPr>
                <w:rFonts w:asciiTheme="minorEastAsia" w:eastAsiaTheme="minorEastAsia" w:hAnsiTheme="minorEastAsia" w:cs="微软雅黑"/>
                <w:sz w:val="15"/>
                <w:szCs w:val="15"/>
              </w:rPr>
              <w:t>G</w:t>
            </w:r>
          </w:p>
        </w:tc>
        <w:tc>
          <w:tcPr>
            <w:tcW w:w="703" w:type="dxa"/>
          </w:tcPr>
          <w:p w:rsidR="00AC5D9C" w:rsidRPr="00B93B78" w:rsidRDefault="00AC5D9C" w:rsidP="00B93B78">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1</w:t>
            </w:r>
            <w:r w:rsidRPr="00B93B78">
              <w:rPr>
                <w:rFonts w:asciiTheme="minorEastAsia" w:eastAsiaTheme="minorEastAsia" w:hAnsiTheme="minorEastAsia" w:cs="微软雅黑"/>
                <w:sz w:val="15"/>
                <w:szCs w:val="15"/>
              </w:rPr>
              <w:t>2</w:t>
            </w:r>
            <w:r w:rsidRPr="00B93B78">
              <w:rPr>
                <w:rFonts w:asciiTheme="minorEastAsia" w:eastAsiaTheme="minorEastAsia" w:hAnsiTheme="minorEastAsia" w:cs="微软雅黑" w:hint="eastAsia"/>
                <w:sz w:val="15"/>
                <w:szCs w:val="15"/>
              </w:rPr>
              <w:t>0</w:t>
            </w:r>
            <w:r w:rsidRPr="00B93B78">
              <w:rPr>
                <w:rFonts w:asciiTheme="minorEastAsia" w:eastAsiaTheme="minorEastAsia" w:hAnsiTheme="minorEastAsia" w:cs="微软雅黑"/>
                <w:sz w:val="15"/>
                <w:szCs w:val="15"/>
              </w:rPr>
              <w:t>G</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r w:rsidRPr="00B93B78">
              <w:rPr>
                <w:rFonts w:asciiTheme="minorEastAsia" w:eastAsiaTheme="minorEastAsia" w:hAnsiTheme="minorEastAsia" w:cs="微软雅黑"/>
                <w:sz w:val="15"/>
                <w:szCs w:val="15"/>
              </w:rPr>
              <w:t>%</w:t>
            </w:r>
          </w:p>
        </w:tc>
        <w:tc>
          <w:tcPr>
            <w:tcW w:w="943" w:type="dxa"/>
          </w:tcPr>
          <w:p w:rsidR="00AC5D9C" w:rsidRPr="00B93B78" w:rsidRDefault="00AC5D9C" w:rsidP="00DE5963">
            <w:pPr>
              <w:jc w:val="center"/>
              <w:rPr>
                <w:rFonts w:asciiTheme="minorEastAsia" w:eastAsiaTheme="minorEastAsia" w:hAnsiTheme="minorEastAsia" w:cs="微软雅黑"/>
                <w:sz w:val="15"/>
                <w:szCs w:val="15"/>
              </w:rPr>
            </w:pPr>
            <w:r w:rsidRPr="00DE5963">
              <w:rPr>
                <w:rFonts w:asciiTheme="minorEastAsia" w:eastAsiaTheme="minorEastAsia" w:hAnsiTheme="minorEastAsia" w:cs="微软雅黑" w:hint="eastAsia"/>
                <w:color w:val="FF0000"/>
                <w:sz w:val="15"/>
                <w:szCs w:val="15"/>
              </w:rPr>
              <w:t>是</w:t>
            </w:r>
          </w:p>
        </w:tc>
        <w:tc>
          <w:tcPr>
            <w:tcW w:w="924" w:type="dxa"/>
          </w:tcPr>
          <w:p w:rsidR="00AC5D9C" w:rsidRPr="00DE5963" w:rsidRDefault="00AC5D9C" w:rsidP="00DE5963">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r w:rsidR="00AC5D9C" w:rsidRPr="00B93B78" w:rsidTr="00B116F9">
        <w:trPr>
          <w:jc w:val="center"/>
        </w:trPr>
        <w:tc>
          <w:tcPr>
            <w:tcW w:w="949" w:type="dxa"/>
          </w:tcPr>
          <w:p w:rsidR="00AC5D9C" w:rsidRPr="00B93B78" w:rsidRDefault="00AC5D9C" w:rsidP="00F06464">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M_</w:t>
            </w:r>
            <w:r>
              <w:rPr>
                <w:rFonts w:asciiTheme="minorEastAsia" w:eastAsiaTheme="minorEastAsia" w:hAnsiTheme="minorEastAsia" w:cs="微软雅黑" w:hint="eastAsia"/>
                <w:sz w:val="15"/>
                <w:szCs w:val="15"/>
              </w:rPr>
              <w:t>SH_</w:t>
            </w:r>
            <w:r w:rsidRPr="00B93B78">
              <w:rPr>
                <w:rFonts w:asciiTheme="minorEastAsia" w:eastAsiaTheme="minorEastAsia" w:hAnsiTheme="minorEastAsia" w:cs="微软雅黑" w:hint="eastAsia"/>
                <w:sz w:val="15"/>
                <w:szCs w:val="15"/>
              </w:rPr>
              <w:t>002</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32C</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30C</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p>
        </w:tc>
        <w:tc>
          <w:tcPr>
            <w:tcW w:w="875"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color w:val="FF0000"/>
                <w:sz w:val="15"/>
                <w:szCs w:val="15"/>
              </w:rPr>
              <w:t>是</w:t>
            </w:r>
          </w:p>
        </w:tc>
        <w:tc>
          <w:tcPr>
            <w:tcW w:w="516"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128</w:t>
            </w:r>
            <w:r w:rsidRPr="00B93B78">
              <w:rPr>
                <w:rFonts w:asciiTheme="minorEastAsia" w:eastAsiaTheme="minorEastAsia" w:hAnsiTheme="minorEastAsia" w:cs="微软雅黑"/>
                <w:sz w:val="15"/>
                <w:szCs w:val="15"/>
              </w:rPr>
              <w:t>G</w:t>
            </w:r>
          </w:p>
        </w:tc>
        <w:tc>
          <w:tcPr>
            <w:tcW w:w="703"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100</w:t>
            </w:r>
            <w:r w:rsidRPr="00B93B78">
              <w:rPr>
                <w:rFonts w:asciiTheme="minorEastAsia" w:eastAsiaTheme="minorEastAsia" w:hAnsiTheme="minorEastAsia" w:cs="微软雅黑"/>
                <w:sz w:val="15"/>
                <w:szCs w:val="15"/>
              </w:rPr>
              <w:t>G</w:t>
            </w:r>
          </w:p>
        </w:tc>
        <w:tc>
          <w:tcPr>
            <w:tcW w:w="670" w:type="dxa"/>
          </w:tcPr>
          <w:p w:rsidR="00AC5D9C" w:rsidRPr="00B93B78" w:rsidRDefault="00AC5D9C" w:rsidP="00F06464">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r w:rsidRPr="00B93B78">
              <w:rPr>
                <w:rFonts w:asciiTheme="minorEastAsia" w:eastAsiaTheme="minorEastAsia" w:hAnsiTheme="minorEastAsia" w:cs="微软雅黑"/>
                <w:sz w:val="15"/>
                <w:szCs w:val="15"/>
              </w:rPr>
              <w:t>%</w:t>
            </w:r>
          </w:p>
        </w:tc>
        <w:tc>
          <w:tcPr>
            <w:tcW w:w="943" w:type="dxa"/>
          </w:tcPr>
          <w:p w:rsidR="00AC5D9C" w:rsidRPr="00B93B78" w:rsidRDefault="00AC5D9C" w:rsidP="00DE5963">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否</w:t>
            </w:r>
          </w:p>
        </w:tc>
        <w:tc>
          <w:tcPr>
            <w:tcW w:w="924" w:type="dxa"/>
          </w:tcPr>
          <w:p w:rsidR="00AC5D9C" w:rsidRDefault="00AC5D9C" w:rsidP="00DE5963">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bl>
    <w:p w:rsidR="00826631" w:rsidRDefault="00826631" w:rsidP="00076011">
      <w:pPr>
        <w:ind w:firstLine="420"/>
        <w:jc w:val="center"/>
        <w:rPr>
          <w:rFonts w:asciiTheme="minorEastAsia" w:eastAsiaTheme="minorEastAsia" w:hAnsiTheme="minorEastAsia" w:cs="微软雅黑"/>
          <w:sz w:val="24"/>
          <w:szCs w:val="24"/>
        </w:rPr>
      </w:pPr>
      <w:r>
        <w:rPr>
          <w:noProof/>
        </w:rPr>
        <w:drawing>
          <wp:inline distT="0" distB="0" distL="0" distR="0">
            <wp:extent cx="4207818" cy="2049196"/>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5118" cy="2062491"/>
                    </a:xfrm>
                    <a:prstGeom prst="rect">
                      <a:avLst/>
                    </a:prstGeom>
                  </pic:spPr>
                </pic:pic>
              </a:graphicData>
            </a:graphic>
          </wp:inline>
        </w:drawing>
      </w:r>
    </w:p>
    <w:p w:rsidR="00826631" w:rsidRDefault="00826631" w:rsidP="000B5EB0">
      <w:pPr>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硬件资源</w:t>
      </w:r>
      <w:r>
        <w:rPr>
          <w:rFonts w:asciiTheme="minorEastAsia" w:eastAsiaTheme="minorEastAsia" w:hAnsiTheme="minorEastAsia" w:cs="微软雅黑"/>
          <w:sz w:val="24"/>
          <w:szCs w:val="24"/>
        </w:rPr>
        <w:t>分配</w:t>
      </w:r>
    </w:p>
    <w:p w:rsidR="004B5646" w:rsidRDefault="00076011" w:rsidP="00076011">
      <w:pPr>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w:t>
      </w:r>
      <w:r>
        <w:rPr>
          <w:rFonts w:asciiTheme="minorEastAsia" w:eastAsiaTheme="minorEastAsia" w:hAnsiTheme="minorEastAsia" w:cs="微软雅黑"/>
          <w:sz w:val="24"/>
          <w:szCs w:val="24"/>
        </w:rPr>
        <w:t>硬件资源</w:t>
      </w:r>
      <w:r w:rsidR="007B278E">
        <w:rPr>
          <w:rFonts w:asciiTheme="minorEastAsia" w:eastAsiaTheme="minorEastAsia" w:hAnsiTheme="minorEastAsia" w:cs="微软雅黑" w:hint="eastAsia"/>
          <w:sz w:val="24"/>
          <w:szCs w:val="24"/>
        </w:rPr>
        <w:t>使用</w:t>
      </w:r>
      <w:r>
        <w:rPr>
          <w:rFonts w:asciiTheme="minorEastAsia" w:eastAsiaTheme="minorEastAsia" w:hAnsiTheme="minorEastAsia" w:cs="微软雅黑" w:hint="eastAsia"/>
          <w:sz w:val="24"/>
          <w:szCs w:val="24"/>
        </w:rPr>
        <w:t>监控图</w:t>
      </w:r>
    </w:p>
    <w:tbl>
      <w:tblPr>
        <w:tblStyle w:val="ac"/>
        <w:tblW w:w="0" w:type="auto"/>
        <w:jc w:val="center"/>
        <w:tblLook w:val="04A0"/>
      </w:tblPr>
      <w:tblGrid>
        <w:gridCol w:w="946"/>
        <w:gridCol w:w="713"/>
        <w:gridCol w:w="703"/>
        <w:gridCol w:w="1119"/>
        <w:gridCol w:w="738"/>
        <w:gridCol w:w="759"/>
        <w:gridCol w:w="979"/>
        <w:gridCol w:w="1652"/>
        <w:gridCol w:w="913"/>
      </w:tblGrid>
      <w:tr w:rsidR="004B5646" w:rsidRPr="00B93B78" w:rsidTr="004B5646">
        <w:trPr>
          <w:jc w:val="center"/>
        </w:trPr>
        <w:tc>
          <w:tcPr>
            <w:tcW w:w="946" w:type="dxa"/>
            <w:vMerge w:val="restart"/>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物理机</w:t>
            </w:r>
            <w:r w:rsidRPr="00B93B78">
              <w:rPr>
                <w:rFonts w:asciiTheme="minorEastAsia" w:eastAsiaTheme="minorEastAsia" w:hAnsiTheme="minorEastAsia" w:cs="微软雅黑"/>
                <w:sz w:val="15"/>
                <w:szCs w:val="15"/>
              </w:rPr>
              <w:t>名</w:t>
            </w:r>
          </w:p>
        </w:tc>
        <w:tc>
          <w:tcPr>
            <w:tcW w:w="2535" w:type="dxa"/>
            <w:gridSpan w:val="3"/>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CPU</w:t>
            </w:r>
            <w:r>
              <w:rPr>
                <w:rFonts w:asciiTheme="minorEastAsia" w:eastAsiaTheme="minorEastAsia" w:hAnsiTheme="minorEastAsia" w:cs="微软雅黑" w:hint="eastAsia"/>
                <w:sz w:val="15"/>
                <w:szCs w:val="15"/>
              </w:rPr>
              <w:t>使用</w:t>
            </w:r>
          </w:p>
        </w:tc>
        <w:tc>
          <w:tcPr>
            <w:tcW w:w="2476" w:type="dxa"/>
            <w:gridSpan w:val="3"/>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内存</w:t>
            </w:r>
            <w:r>
              <w:rPr>
                <w:rFonts w:asciiTheme="minorEastAsia" w:eastAsiaTheme="minorEastAsia" w:hAnsiTheme="minorEastAsia" w:cs="微软雅黑" w:hint="eastAsia"/>
                <w:sz w:val="15"/>
                <w:szCs w:val="15"/>
              </w:rPr>
              <w:t>使用</w:t>
            </w:r>
          </w:p>
        </w:tc>
        <w:tc>
          <w:tcPr>
            <w:tcW w:w="1652" w:type="dxa"/>
          </w:tcPr>
          <w:p w:rsidR="004B5646" w:rsidRPr="00B93B78"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读</w:t>
            </w:r>
            <w:r>
              <w:rPr>
                <w:rFonts w:asciiTheme="minorEastAsia" w:eastAsiaTheme="minorEastAsia" w:hAnsiTheme="minorEastAsia" w:cs="微软雅黑"/>
                <w:sz w:val="15"/>
                <w:szCs w:val="15"/>
              </w:rPr>
              <w:t>写</w:t>
            </w:r>
          </w:p>
        </w:tc>
        <w:tc>
          <w:tcPr>
            <w:tcW w:w="913" w:type="dxa"/>
          </w:tcPr>
          <w:p w:rsidR="004B5646"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折线图</w:t>
            </w:r>
          </w:p>
        </w:tc>
      </w:tr>
      <w:tr w:rsidR="004B5646" w:rsidRPr="00B93B78" w:rsidTr="004B5646">
        <w:trPr>
          <w:jc w:val="center"/>
        </w:trPr>
        <w:tc>
          <w:tcPr>
            <w:tcW w:w="946" w:type="dxa"/>
            <w:vMerge/>
            <w:vAlign w:val="center"/>
          </w:tcPr>
          <w:p w:rsidR="004B5646" w:rsidRPr="00B93B78" w:rsidRDefault="004B5646" w:rsidP="00F12CBC">
            <w:pPr>
              <w:jc w:val="center"/>
              <w:rPr>
                <w:rFonts w:asciiTheme="minorEastAsia" w:eastAsiaTheme="minorEastAsia" w:hAnsiTheme="minorEastAsia" w:cs="微软雅黑"/>
                <w:sz w:val="15"/>
                <w:szCs w:val="15"/>
              </w:rPr>
            </w:pPr>
          </w:p>
        </w:tc>
        <w:tc>
          <w:tcPr>
            <w:tcW w:w="713" w:type="dxa"/>
            <w:vAlign w:val="center"/>
          </w:tcPr>
          <w:p w:rsidR="004B5646" w:rsidRPr="00B93B78"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使用率</w:t>
            </w:r>
          </w:p>
        </w:tc>
        <w:tc>
          <w:tcPr>
            <w:tcW w:w="703" w:type="dxa"/>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预警线</w:t>
            </w:r>
          </w:p>
        </w:tc>
        <w:tc>
          <w:tcPr>
            <w:tcW w:w="1119" w:type="dxa"/>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是否</w:t>
            </w:r>
            <w:r w:rsidRPr="00B93B78">
              <w:rPr>
                <w:rFonts w:asciiTheme="minorEastAsia" w:eastAsiaTheme="minorEastAsia" w:hAnsiTheme="minorEastAsia" w:cs="微软雅黑"/>
                <w:sz w:val="15"/>
                <w:szCs w:val="15"/>
              </w:rPr>
              <w:t>预警</w:t>
            </w:r>
          </w:p>
        </w:tc>
        <w:tc>
          <w:tcPr>
            <w:tcW w:w="738" w:type="dxa"/>
            <w:vAlign w:val="center"/>
          </w:tcPr>
          <w:p w:rsidR="004B5646" w:rsidRPr="00B93B78"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使用率</w:t>
            </w:r>
          </w:p>
        </w:tc>
        <w:tc>
          <w:tcPr>
            <w:tcW w:w="759" w:type="dxa"/>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预警线</w:t>
            </w:r>
          </w:p>
        </w:tc>
        <w:tc>
          <w:tcPr>
            <w:tcW w:w="979" w:type="dxa"/>
            <w:vAlign w:val="center"/>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是否</w:t>
            </w:r>
            <w:r w:rsidRPr="00B93B78">
              <w:rPr>
                <w:rFonts w:asciiTheme="minorEastAsia" w:eastAsiaTheme="minorEastAsia" w:hAnsiTheme="minorEastAsia" w:cs="微软雅黑"/>
                <w:sz w:val="15"/>
                <w:szCs w:val="15"/>
              </w:rPr>
              <w:t>预警</w:t>
            </w:r>
          </w:p>
        </w:tc>
        <w:tc>
          <w:tcPr>
            <w:tcW w:w="1652" w:type="dxa"/>
          </w:tcPr>
          <w:p w:rsidR="004B5646" w:rsidRPr="00B93B78"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w:t>
            </w:r>
          </w:p>
        </w:tc>
        <w:tc>
          <w:tcPr>
            <w:tcW w:w="913" w:type="dxa"/>
          </w:tcPr>
          <w:p w:rsidR="004B5646"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r w:rsidR="004B5646" w:rsidRPr="00B93B78" w:rsidTr="004B5646">
        <w:trPr>
          <w:jc w:val="center"/>
        </w:trPr>
        <w:tc>
          <w:tcPr>
            <w:tcW w:w="946" w:type="dxa"/>
          </w:tcPr>
          <w:p w:rsidR="004B5646" w:rsidRPr="00B93B78" w:rsidRDefault="004B5646" w:rsidP="00F12CBC">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M_</w:t>
            </w:r>
            <w:r w:rsidRPr="00B93B78">
              <w:rPr>
                <w:rFonts w:asciiTheme="minorEastAsia" w:eastAsiaTheme="minorEastAsia" w:hAnsiTheme="minorEastAsia" w:cs="微软雅黑"/>
                <w:sz w:val="15"/>
                <w:szCs w:val="15"/>
              </w:rPr>
              <w:t>BJ_001</w:t>
            </w:r>
          </w:p>
        </w:tc>
        <w:tc>
          <w:tcPr>
            <w:tcW w:w="713" w:type="dxa"/>
          </w:tcPr>
          <w:p w:rsidR="004B5646" w:rsidRPr="00B93B78" w:rsidRDefault="004B5646"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83</w:t>
            </w:r>
            <w:r>
              <w:rPr>
                <w:rFonts w:asciiTheme="minorEastAsia" w:eastAsiaTheme="minorEastAsia" w:hAnsiTheme="minorEastAsia" w:cs="微软雅黑"/>
                <w:sz w:val="15"/>
                <w:szCs w:val="15"/>
              </w:rPr>
              <w:t>%</w:t>
            </w:r>
          </w:p>
        </w:tc>
        <w:tc>
          <w:tcPr>
            <w:tcW w:w="703" w:type="dxa"/>
          </w:tcPr>
          <w:p w:rsidR="004B5646" w:rsidRPr="00B93B78" w:rsidRDefault="004B5646"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p>
        </w:tc>
        <w:tc>
          <w:tcPr>
            <w:tcW w:w="1119" w:type="dxa"/>
          </w:tcPr>
          <w:p w:rsidR="004B5646" w:rsidRPr="00B93B78" w:rsidRDefault="004B5646" w:rsidP="004B5646">
            <w:pPr>
              <w:jc w:val="center"/>
              <w:rPr>
                <w:rFonts w:asciiTheme="minorEastAsia" w:eastAsiaTheme="minorEastAsia" w:hAnsiTheme="minorEastAsia" w:cs="微软雅黑"/>
                <w:sz w:val="15"/>
                <w:szCs w:val="15"/>
              </w:rPr>
            </w:pPr>
            <w:r w:rsidRPr="004B5646">
              <w:rPr>
                <w:rFonts w:asciiTheme="minorEastAsia" w:eastAsiaTheme="minorEastAsia" w:hAnsiTheme="minorEastAsia" w:cs="微软雅黑" w:hint="eastAsia"/>
                <w:color w:val="FF0000"/>
                <w:sz w:val="15"/>
                <w:szCs w:val="15"/>
              </w:rPr>
              <w:t>是</w:t>
            </w:r>
          </w:p>
        </w:tc>
        <w:tc>
          <w:tcPr>
            <w:tcW w:w="738" w:type="dxa"/>
          </w:tcPr>
          <w:p w:rsidR="004B5646" w:rsidRPr="00B93B78" w:rsidRDefault="004B5646"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89</w:t>
            </w:r>
            <w:r>
              <w:rPr>
                <w:rFonts w:asciiTheme="minorEastAsia" w:eastAsiaTheme="minorEastAsia" w:hAnsiTheme="minorEastAsia" w:cs="微软雅黑"/>
                <w:sz w:val="15"/>
                <w:szCs w:val="15"/>
              </w:rPr>
              <w:t>%</w:t>
            </w:r>
          </w:p>
        </w:tc>
        <w:tc>
          <w:tcPr>
            <w:tcW w:w="759" w:type="dxa"/>
          </w:tcPr>
          <w:p w:rsidR="004B5646" w:rsidRPr="00B93B78" w:rsidRDefault="004B5646"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r w:rsidRPr="00B93B78">
              <w:rPr>
                <w:rFonts w:asciiTheme="minorEastAsia" w:eastAsiaTheme="minorEastAsia" w:hAnsiTheme="minorEastAsia" w:cs="微软雅黑"/>
                <w:sz w:val="15"/>
                <w:szCs w:val="15"/>
              </w:rPr>
              <w:t>%</w:t>
            </w:r>
          </w:p>
        </w:tc>
        <w:tc>
          <w:tcPr>
            <w:tcW w:w="979" w:type="dxa"/>
          </w:tcPr>
          <w:p w:rsidR="004B5646" w:rsidRPr="00B93B78" w:rsidRDefault="004B5646" w:rsidP="00F12CBC">
            <w:pPr>
              <w:jc w:val="center"/>
              <w:rPr>
                <w:rFonts w:asciiTheme="minorEastAsia" w:eastAsiaTheme="minorEastAsia" w:hAnsiTheme="minorEastAsia" w:cs="微软雅黑"/>
                <w:sz w:val="15"/>
                <w:szCs w:val="15"/>
              </w:rPr>
            </w:pPr>
            <w:r w:rsidRPr="00DE5963">
              <w:rPr>
                <w:rFonts w:asciiTheme="minorEastAsia" w:eastAsiaTheme="minorEastAsia" w:hAnsiTheme="minorEastAsia" w:cs="微软雅黑" w:hint="eastAsia"/>
                <w:color w:val="FF0000"/>
                <w:sz w:val="15"/>
                <w:szCs w:val="15"/>
              </w:rPr>
              <w:t>是</w:t>
            </w:r>
          </w:p>
        </w:tc>
        <w:tc>
          <w:tcPr>
            <w:tcW w:w="1652" w:type="dxa"/>
          </w:tcPr>
          <w:p w:rsidR="004B5646" w:rsidRPr="00DE5963" w:rsidRDefault="004B5646" w:rsidP="00F12CBC">
            <w:pPr>
              <w:jc w:val="center"/>
              <w:rPr>
                <w:rFonts w:asciiTheme="minorEastAsia" w:eastAsiaTheme="minorEastAsia" w:hAnsiTheme="minorEastAsia" w:cs="微软雅黑"/>
                <w:sz w:val="15"/>
                <w:szCs w:val="15"/>
              </w:rPr>
            </w:pPr>
            <w:r w:rsidRPr="00DE5963">
              <w:rPr>
                <w:rFonts w:asciiTheme="minorEastAsia" w:eastAsiaTheme="minorEastAsia" w:hAnsiTheme="minorEastAsia" w:cs="微软雅黑"/>
                <w:sz w:val="15"/>
                <w:szCs w:val="15"/>
              </w:rPr>
              <w:t>…</w:t>
            </w:r>
          </w:p>
        </w:tc>
        <w:tc>
          <w:tcPr>
            <w:tcW w:w="913" w:type="dxa"/>
          </w:tcPr>
          <w:p w:rsidR="004B5646" w:rsidRPr="00DE5963"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r w:rsidR="004B5646" w:rsidRPr="00B93B78" w:rsidTr="004B5646">
        <w:trPr>
          <w:jc w:val="center"/>
        </w:trPr>
        <w:tc>
          <w:tcPr>
            <w:tcW w:w="946" w:type="dxa"/>
          </w:tcPr>
          <w:p w:rsidR="004B5646" w:rsidRPr="00B93B78" w:rsidRDefault="004B5646" w:rsidP="00F12CBC">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M_</w:t>
            </w:r>
            <w:r>
              <w:rPr>
                <w:rFonts w:asciiTheme="minorEastAsia" w:eastAsiaTheme="minorEastAsia" w:hAnsiTheme="minorEastAsia" w:cs="微软雅黑" w:hint="eastAsia"/>
                <w:sz w:val="15"/>
                <w:szCs w:val="15"/>
              </w:rPr>
              <w:t>SH_</w:t>
            </w:r>
            <w:r w:rsidRPr="00B93B78">
              <w:rPr>
                <w:rFonts w:asciiTheme="minorEastAsia" w:eastAsiaTheme="minorEastAsia" w:hAnsiTheme="minorEastAsia" w:cs="微软雅黑" w:hint="eastAsia"/>
                <w:sz w:val="15"/>
                <w:szCs w:val="15"/>
              </w:rPr>
              <w:t>002</w:t>
            </w:r>
          </w:p>
        </w:tc>
        <w:tc>
          <w:tcPr>
            <w:tcW w:w="713" w:type="dxa"/>
          </w:tcPr>
          <w:p w:rsidR="004B5646" w:rsidRPr="00B93B78" w:rsidRDefault="004B5646" w:rsidP="004B5646">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67%</w:t>
            </w:r>
          </w:p>
        </w:tc>
        <w:tc>
          <w:tcPr>
            <w:tcW w:w="703" w:type="dxa"/>
          </w:tcPr>
          <w:p w:rsidR="004B5646" w:rsidRPr="00B93B78" w:rsidRDefault="004B5646"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p>
        </w:tc>
        <w:tc>
          <w:tcPr>
            <w:tcW w:w="1119" w:type="dxa"/>
          </w:tcPr>
          <w:p w:rsidR="004B5646" w:rsidRPr="004B5646" w:rsidRDefault="004B5646" w:rsidP="004B5646">
            <w:pPr>
              <w:jc w:val="center"/>
              <w:rPr>
                <w:rFonts w:asciiTheme="minorEastAsia" w:eastAsiaTheme="minorEastAsia" w:hAnsiTheme="minorEastAsia" w:cs="微软雅黑"/>
                <w:sz w:val="15"/>
                <w:szCs w:val="15"/>
              </w:rPr>
            </w:pPr>
            <w:r w:rsidRPr="004B5646">
              <w:rPr>
                <w:rFonts w:asciiTheme="minorEastAsia" w:eastAsiaTheme="minorEastAsia" w:hAnsiTheme="minorEastAsia" w:cs="微软雅黑" w:hint="eastAsia"/>
                <w:sz w:val="15"/>
                <w:szCs w:val="15"/>
              </w:rPr>
              <w:t>否</w:t>
            </w:r>
          </w:p>
        </w:tc>
        <w:tc>
          <w:tcPr>
            <w:tcW w:w="738" w:type="dxa"/>
          </w:tcPr>
          <w:p w:rsidR="004B5646" w:rsidRPr="00B93B78" w:rsidRDefault="004B5646"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79</w:t>
            </w:r>
            <w:r>
              <w:rPr>
                <w:rFonts w:asciiTheme="minorEastAsia" w:eastAsiaTheme="minorEastAsia" w:hAnsiTheme="minorEastAsia" w:cs="微软雅黑"/>
                <w:sz w:val="15"/>
                <w:szCs w:val="15"/>
              </w:rPr>
              <w:t>%</w:t>
            </w:r>
          </w:p>
        </w:tc>
        <w:tc>
          <w:tcPr>
            <w:tcW w:w="759" w:type="dxa"/>
          </w:tcPr>
          <w:p w:rsidR="004B5646" w:rsidRPr="00B93B78" w:rsidRDefault="004B5646"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r w:rsidRPr="00B93B78">
              <w:rPr>
                <w:rFonts w:asciiTheme="minorEastAsia" w:eastAsiaTheme="minorEastAsia" w:hAnsiTheme="minorEastAsia" w:cs="微软雅黑"/>
                <w:sz w:val="15"/>
                <w:szCs w:val="15"/>
              </w:rPr>
              <w:t>%</w:t>
            </w:r>
          </w:p>
        </w:tc>
        <w:tc>
          <w:tcPr>
            <w:tcW w:w="979" w:type="dxa"/>
          </w:tcPr>
          <w:p w:rsidR="004B5646" w:rsidRPr="00B93B78" w:rsidRDefault="004B5646"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否</w:t>
            </w:r>
          </w:p>
        </w:tc>
        <w:tc>
          <w:tcPr>
            <w:tcW w:w="1652" w:type="dxa"/>
          </w:tcPr>
          <w:p w:rsidR="004B5646" w:rsidRPr="00B93B78"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w:t>
            </w:r>
          </w:p>
        </w:tc>
        <w:tc>
          <w:tcPr>
            <w:tcW w:w="913" w:type="dxa"/>
          </w:tcPr>
          <w:p w:rsidR="004B5646" w:rsidRDefault="004B5646"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bl>
    <w:p w:rsidR="004B5646" w:rsidRDefault="00076011" w:rsidP="00076011">
      <w:pPr>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w:t>
      </w:r>
      <w:r>
        <w:rPr>
          <w:rFonts w:asciiTheme="minorEastAsia" w:eastAsiaTheme="minorEastAsia" w:hAnsiTheme="minorEastAsia" w:cs="微软雅黑"/>
          <w:sz w:val="24"/>
          <w:szCs w:val="24"/>
        </w:rPr>
        <w:t>硬件资源使用监控图</w:t>
      </w:r>
    </w:p>
    <w:p w:rsidR="00B116F9" w:rsidRDefault="0073161A" w:rsidP="00826631">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硬件</w:t>
      </w:r>
      <w:r>
        <w:rPr>
          <w:rFonts w:asciiTheme="minorEastAsia" w:eastAsiaTheme="minorEastAsia" w:hAnsiTheme="minorEastAsia" w:cs="微软雅黑"/>
          <w:sz w:val="24"/>
          <w:szCs w:val="24"/>
        </w:rPr>
        <w:t>资源分配</w:t>
      </w:r>
      <w:r>
        <w:rPr>
          <w:rFonts w:asciiTheme="minorEastAsia" w:eastAsiaTheme="minorEastAsia" w:hAnsiTheme="minorEastAsia" w:cs="微软雅黑" w:hint="eastAsia"/>
          <w:sz w:val="24"/>
          <w:szCs w:val="24"/>
        </w:rPr>
        <w:t>数据可</w:t>
      </w:r>
      <w:r>
        <w:rPr>
          <w:rFonts w:asciiTheme="minorEastAsia" w:eastAsiaTheme="minorEastAsia" w:hAnsiTheme="minorEastAsia" w:cs="微软雅黑"/>
          <w:sz w:val="24"/>
          <w:szCs w:val="24"/>
        </w:rPr>
        <w:t>同时采用饼图进行展示</w:t>
      </w:r>
      <w:r w:rsidR="00491B1D">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硬件资源使用可</w:t>
      </w:r>
      <w:r>
        <w:rPr>
          <w:rFonts w:asciiTheme="minorEastAsia" w:eastAsiaTheme="minorEastAsia" w:hAnsiTheme="minorEastAsia" w:cs="微软雅黑" w:hint="eastAsia"/>
          <w:sz w:val="24"/>
          <w:szCs w:val="24"/>
        </w:rPr>
        <w:t>同时</w:t>
      </w:r>
      <w:r>
        <w:rPr>
          <w:rFonts w:asciiTheme="minorEastAsia" w:eastAsiaTheme="minorEastAsia" w:hAnsiTheme="minorEastAsia" w:cs="微软雅黑"/>
          <w:sz w:val="24"/>
          <w:szCs w:val="24"/>
        </w:rPr>
        <w:t>采用折线图展示</w:t>
      </w:r>
      <w:r w:rsidR="00603E54">
        <w:rPr>
          <w:rFonts w:asciiTheme="minorEastAsia" w:eastAsiaTheme="minorEastAsia" w:hAnsiTheme="minorEastAsia" w:cs="微软雅黑" w:hint="eastAsia"/>
          <w:sz w:val="24"/>
          <w:szCs w:val="24"/>
        </w:rPr>
        <w:t>历史数据（一个月</w:t>
      </w:r>
      <w:r w:rsidR="00333BED">
        <w:rPr>
          <w:rFonts w:asciiTheme="minorEastAsia" w:eastAsiaTheme="minorEastAsia" w:hAnsiTheme="minorEastAsia" w:cs="微软雅黑" w:hint="eastAsia"/>
          <w:sz w:val="24"/>
          <w:szCs w:val="24"/>
        </w:rPr>
        <w:t>，</w:t>
      </w:r>
      <w:r w:rsidR="00333BED">
        <w:rPr>
          <w:rFonts w:asciiTheme="minorEastAsia" w:eastAsiaTheme="minorEastAsia" w:hAnsiTheme="minorEastAsia" w:cs="微软雅黑"/>
          <w:sz w:val="24"/>
          <w:szCs w:val="24"/>
        </w:rPr>
        <w:t>时间可以</w:t>
      </w:r>
      <w:r w:rsidR="00333BED">
        <w:rPr>
          <w:rFonts w:asciiTheme="minorEastAsia" w:eastAsiaTheme="minorEastAsia" w:hAnsiTheme="minorEastAsia" w:cs="微软雅黑" w:hint="eastAsia"/>
          <w:sz w:val="24"/>
          <w:szCs w:val="24"/>
        </w:rPr>
        <w:t>全局</w:t>
      </w:r>
      <w:r w:rsidR="00333BED">
        <w:rPr>
          <w:rFonts w:asciiTheme="minorEastAsia" w:eastAsiaTheme="minorEastAsia" w:hAnsiTheme="minorEastAsia" w:cs="微软雅黑"/>
          <w:sz w:val="24"/>
          <w:szCs w:val="24"/>
        </w:rPr>
        <w:t>设置</w:t>
      </w:r>
      <w:r w:rsidR="00603E54">
        <w:rPr>
          <w:rFonts w:asciiTheme="minorEastAsia" w:eastAsiaTheme="minorEastAsia" w:hAnsiTheme="minorEastAsia" w:cs="微软雅黑"/>
          <w:sz w:val="24"/>
          <w:szCs w:val="24"/>
        </w:rPr>
        <w:t>）</w:t>
      </w:r>
      <w:r w:rsidR="00AC5D9C">
        <w:rPr>
          <w:rFonts w:asciiTheme="minorEastAsia" w:eastAsiaTheme="minorEastAsia" w:hAnsiTheme="minorEastAsia" w:cs="微软雅黑" w:hint="eastAsia"/>
          <w:sz w:val="24"/>
          <w:szCs w:val="24"/>
        </w:rPr>
        <w:t>，</w:t>
      </w:r>
      <w:r w:rsidR="00AC5D9C">
        <w:rPr>
          <w:rFonts w:asciiTheme="minorEastAsia" w:eastAsiaTheme="minorEastAsia" w:hAnsiTheme="minorEastAsia" w:cs="微软雅黑"/>
          <w:sz w:val="24"/>
          <w:szCs w:val="24"/>
        </w:rPr>
        <w:t>单个物理机数据展示，</w:t>
      </w:r>
      <w:r w:rsidR="00AC5D9C">
        <w:rPr>
          <w:rFonts w:asciiTheme="minorEastAsia" w:eastAsiaTheme="minorEastAsia" w:hAnsiTheme="minorEastAsia" w:cs="微软雅黑" w:hint="eastAsia"/>
          <w:sz w:val="24"/>
          <w:szCs w:val="24"/>
        </w:rPr>
        <w:t>由</w:t>
      </w:r>
      <w:r w:rsidR="00AC5D9C">
        <w:rPr>
          <w:rFonts w:asciiTheme="minorEastAsia" w:eastAsiaTheme="minorEastAsia" w:hAnsiTheme="minorEastAsia" w:cs="微软雅黑"/>
          <w:sz w:val="24"/>
          <w:szCs w:val="24"/>
        </w:rPr>
        <w:t>管理员选择物理机信息显示</w:t>
      </w:r>
    </w:p>
    <w:p w:rsidR="00F579D7" w:rsidRDefault="00F579D7" w:rsidP="00F579D7">
      <w:pPr>
        <w:ind w:firstLine="420"/>
        <w:jc w:val="center"/>
        <w:rPr>
          <w:rFonts w:eastAsia="宋体"/>
          <w:szCs w:val="20"/>
          <w:lang/>
        </w:rPr>
      </w:pPr>
      <w:r>
        <w:rPr>
          <w:noProof/>
        </w:rPr>
        <w:lastRenderedPageBreak/>
        <w:drawing>
          <wp:inline distT="0" distB="0" distL="0" distR="0">
            <wp:extent cx="4496443" cy="13999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587356" cy="1428233"/>
                    </a:xfrm>
                    <a:prstGeom prst="rect">
                      <a:avLst/>
                    </a:prstGeom>
                  </pic:spPr>
                </pic:pic>
              </a:graphicData>
            </a:graphic>
          </wp:inline>
        </w:drawing>
      </w:r>
    </w:p>
    <w:p w:rsidR="00563D7E" w:rsidRPr="00F579D7" w:rsidRDefault="00F579D7" w:rsidP="003D35F0">
      <w:pPr>
        <w:spacing w:line="420" w:lineRule="auto"/>
        <w:ind w:firstLine="420"/>
        <w:rPr>
          <w:rFonts w:asciiTheme="minorEastAsia" w:eastAsiaTheme="minorEastAsia" w:hAnsiTheme="minorEastAsia" w:cs="微软雅黑"/>
          <w:sz w:val="24"/>
          <w:szCs w:val="24"/>
        </w:rPr>
      </w:pPr>
      <w:r w:rsidRPr="00E876DC">
        <w:rPr>
          <w:rFonts w:asciiTheme="minorEastAsia" w:eastAsiaTheme="minorEastAsia" w:hAnsiTheme="minorEastAsia" w:cs="微软雅黑"/>
          <w:sz w:val="24"/>
          <w:szCs w:val="24"/>
        </w:rPr>
        <w:t>对于物理机性能数据</w:t>
      </w:r>
      <w:r w:rsidR="004B2725" w:rsidRPr="00E876DC">
        <w:rPr>
          <w:rFonts w:asciiTheme="minorEastAsia" w:eastAsiaTheme="minorEastAsia" w:hAnsiTheme="minorEastAsia" w:cs="微软雅黑" w:hint="eastAsia"/>
          <w:sz w:val="24"/>
          <w:szCs w:val="24"/>
        </w:rPr>
        <w:t>（CPU</w:t>
      </w:r>
      <w:r w:rsidR="004B2725" w:rsidRPr="00E876DC">
        <w:rPr>
          <w:rFonts w:asciiTheme="minorEastAsia" w:eastAsiaTheme="minorEastAsia" w:hAnsiTheme="minorEastAsia" w:cs="微软雅黑"/>
          <w:sz w:val="24"/>
          <w:szCs w:val="24"/>
        </w:rPr>
        <w:t>使用、内存使用）需要</w:t>
      </w:r>
      <w:r w:rsidR="004B2725" w:rsidRPr="00E876DC">
        <w:rPr>
          <w:rFonts w:asciiTheme="minorEastAsia" w:eastAsiaTheme="minorEastAsia" w:hAnsiTheme="minorEastAsia" w:cs="微软雅黑" w:hint="eastAsia"/>
          <w:sz w:val="24"/>
          <w:szCs w:val="24"/>
        </w:rPr>
        <w:t>做</w:t>
      </w:r>
      <w:r w:rsidR="004B2725" w:rsidRPr="00E876DC">
        <w:rPr>
          <w:rFonts w:asciiTheme="minorEastAsia" w:eastAsiaTheme="minorEastAsia" w:hAnsiTheme="minorEastAsia" w:cs="微软雅黑"/>
          <w:sz w:val="24"/>
          <w:szCs w:val="24"/>
        </w:rPr>
        <w:t>历史数据查询</w:t>
      </w:r>
      <w:r w:rsidR="004B2725" w:rsidRPr="00E876DC">
        <w:rPr>
          <w:rFonts w:asciiTheme="minorEastAsia" w:eastAsiaTheme="minorEastAsia" w:hAnsiTheme="minorEastAsia" w:cs="微软雅黑" w:hint="eastAsia"/>
          <w:sz w:val="24"/>
          <w:szCs w:val="24"/>
        </w:rPr>
        <w:t>，</w:t>
      </w:r>
      <w:r w:rsidR="004B2725" w:rsidRPr="00E876DC">
        <w:rPr>
          <w:rFonts w:asciiTheme="minorEastAsia" w:eastAsiaTheme="minorEastAsia" w:hAnsiTheme="minorEastAsia" w:cs="微软雅黑"/>
          <w:sz w:val="24"/>
          <w:szCs w:val="24"/>
        </w:rPr>
        <w:t>需要设计一个算法，根据时间</w:t>
      </w:r>
      <w:r w:rsidR="004B2725" w:rsidRPr="00E876DC">
        <w:rPr>
          <w:rFonts w:asciiTheme="minorEastAsia" w:eastAsiaTheme="minorEastAsia" w:hAnsiTheme="minorEastAsia" w:cs="微软雅黑" w:hint="eastAsia"/>
          <w:sz w:val="24"/>
          <w:szCs w:val="24"/>
        </w:rPr>
        <w:t>段</w:t>
      </w:r>
      <w:r w:rsidR="004B2725" w:rsidRPr="00E876DC">
        <w:rPr>
          <w:rFonts w:asciiTheme="minorEastAsia" w:eastAsiaTheme="minorEastAsia" w:hAnsiTheme="minorEastAsia" w:cs="微软雅黑"/>
          <w:sz w:val="24"/>
          <w:szCs w:val="24"/>
        </w:rPr>
        <w:t>，保存不一样的数据</w:t>
      </w:r>
      <w:r w:rsidR="004B2725" w:rsidRPr="00E876DC">
        <w:rPr>
          <w:rFonts w:asciiTheme="minorEastAsia" w:eastAsiaTheme="minorEastAsia" w:hAnsiTheme="minorEastAsia" w:cs="微软雅黑" w:hint="eastAsia"/>
          <w:sz w:val="24"/>
          <w:szCs w:val="24"/>
        </w:rPr>
        <w:t>（距离查询</w:t>
      </w:r>
      <w:r w:rsidR="004B2725" w:rsidRPr="00E876DC">
        <w:rPr>
          <w:rFonts w:asciiTheme="minorEastAsia" w:eastAsiaTheme="minorEastAsia" w:hAnsiTheme="minorEastAsia" w:cs="微软雅黑"/>
          <w:sz w:val="24"/>
          <w:szCs w:val="24"/>
        </w:rPr>
        <w:t>时刻越近，数据</w:t>
      </w:r>
      <w:r w:rsidR="004B2725" w:rsidRPr="00E876DC">
        <w:rPr>
          <w:rFonts w:asciiTheme="minorEastAsia" w:eastAsiaTheme="minorEastAsia" w:hAnsiTheme="minorEastAsia" w:cs="微软雅黑" w:hint="eastAsia"/>
          <w:sz w:val="24"/>
          <w:szCs w:val="24"/>
        </w:rPr>
        <w:t>越</w:t>
      </w:r>
      <w:r w:rsidR="004B2725" w:rsidRPr="00E876DC">
        <w:rPr>
          <w:rFonts w:asciiTheme="minorEastAsia" w:eastAsiaTheme="minorEastAsia" w:hAnsiTheme="minorEastAsia" w:cs="微软雅黑"/>
          <w:sz w:val="24"/>
          <w:szCs w:val="24"/>
        </w:rPr>
        <w:t>详尽，时间越远，</w:t>
      </w:r>
      <w:r w:rsidR="004B2725" w:rsidRPr="00E876DC">
        <w:rPr>
          <w:rFonts w:asciiTheme="minorEastAsia" w:eastAsiaTheme="minorEastAsia" w:hAnsiTheme="minorEastAsia" w:cs="微软雅黑" w:hint="eastAsia"/>
          <w:sz w:val="24"/>
          <w:szCs w:val="24"/>
        </w:rPr>
        <w:t>保留均值</w:t>
      </w:r>
      <w:r w:rsidR="004B2725" w:rsidRPr="00E876DC">
        <w:rPr>
          <w:rFonts w:asciiTheme="minorEastAsia" w:eastAsiaTheme="minorEastAsia" w:hAnsiTheme="minorEastAsia" w:cs="微软雅黑"/>
          <w:sz w:val="24"/>
          <w:szCs w:val="24"/>
        </w:rPr>
        <w:t>）</w:t>
      </w:r>
      <w:r w:rsidR="004B2725" w:rsidRPr="00E876DC">
        <w:rPr>
          <w:rFonts w:asciiTheme="minorEastAsia" w:eastAsiaTheme="minorEastAsia" w:hAnsiTheme="minorEastAsia" w:cs="微软雅黑" w:hint="eastAsia"/>
          <w:sz w:val="24"/>
          <w:szCs w:val="24"/>
        </w:rPr>
        <w:t>。</w:t>
      </w:r>
      <w:r w:rsidR="008A516B">
        <w:rPr>
          <w:rFonts w:asciiTheme="minorEastAsia" w:eastAsiaTheme="minorEastAsia" w:hAnsiTheme="minorEastAsia" w:cs="微软雅黑" w:hint="eastAsia"/>
          <w:sz w:val="24"/>
          <w:szCs w:val="24"/>
        </w:rPr>
        <w:t>在</w:t>
      </w:r>
      <w:r w:rsidR="008A516B">
        <w:rPr>
          <w:rFonts w:asciiTheme="minorEastAsia" w:eastAsiaTheme="minorEastAsia" w:hAnsiTheme="minorEastAsia" w:cs="微软雅黑"/>
          <w:sz w:val="24"/>
          <w:szCs w:val="24"/>
        </w:rPr>
        <w:t>界面中提供</w:t>
      </w:r>
      <w:r w:rsidR="008A516B">
        <w:rPr>
          <w:rFonts w:asciiTheme="minorEastAsia" w:eastAsiaTheme="minorEastAsia" w:hAnsiTheme="minorEastAsia" w:cs="微软雅黑" w:hint="eastAsia"/>
          <w:sz w:val="24"/>
          <w:szCs w:val="24"/>
        </w:rPr>
        <w:t>历史</w:t>
      </w:r>
      <w:r w:rsidR="008A516B">
        <w:rPr>
          <w:rFonts w:asciiTheme="minorEastAsia" w:eastAsiaTheme="minorEastAsia" w:hAnsiTheme="minorEastAsia" w:cs="微软雅黑"/>
          <w:sz w:val="24"/>
          <w:szCs w:val="24"/>
        </w:rPr>
        <w:t>数据查询按钮，</w:t>
      </w:r>
      <w:r w:rsidR="00EA093B">
        <w:rPr>
          <w:rFonts w:asciiTheme="minorEastAsia" w:eastAsiaTheme="minorEastAsia" w:hAnsiTheme="minorEastAsia" w:cs="微软雅黑"/>
          <w:sz w:val="24"/>
          <w:szCs w:val="24"/>
        </w:rPr>
        <w:t>使用折线图</w:t>
      </w:r>
      <w:r w:rsidR="008A516B">
        <w:rPr>
          <w:rFonts w:asciiTheme="minorEastAsia" w:eastAsiaTheme="minorEastAsia" w:hAnsiTheme="minorEastAsia" w:cs="微软雅黑" w:hint="eastAsia"/>
          <w:sz w:val="24"/>
          <w:szCs w:val="24"/>
        </w:rPr>
        <w:t>缩放</w:t>
      </w:r>
      <w:r w:rsidR="008A516B">
        <w:rPr>
          <w:rFonts w:asciiTheme="minorEastAsia" w:eastAsiaTheme="minorEastAsia" w:hAnsiTheme="minorEastAsia" w:cs="微软雅黑"/>
          <w:sz w:val="24"/>
          <w:szCs w:val="24"/>
        </w:rPr>
        <w:t>功能展现</w:t>
      </w:r>
      <w:r w:rsidR="00EA093B">
        <w:rPr>
          <w:rFonts w:asciiTheme="minorEastAsia" w:eastAsiaTheme="minorEastAsia" w:hAnsiTheme="minorEastAsia" w:cs="微软雅黑"/>
          <w:sz w:val="24"/>
          <w:szCs w:val="24"/>
        </w:rPr>
        <w:t>。</w:t>
      </w:r>
    </w:p>
    <w:p w:rsidR="007103F9" w:rsidRDefault="005E3D75"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3" w:name="_Toc432757559"/>
      <w:r>
        <w:rPr>
          <w:rFonts w:asciiTheme="majorEastAsia" w:eastAsiaTheme="majorEastAsia" w:hAnsiTheme="majorEastAsia"/>
          <w:b/>
          <w:bCs/>
          <w:kern w:val="0"/>
          <w:sz w:val="28"/>
          <w:szCs w:val="28"/>
        </w:rPr>
        <w:t>U</w:t>
      </w:r>
      <w:r w:rsidR="00F40309">
        <w:rPr>
          <w:rFonts w:asciiTheme="majorEastAsia" w:eastAsiaTheme="majorEastAsia" w:hAnsiTheme="majorEastAsia" w:hint="eastAsia"/>
          <w:b/>
          <w:bCs/>
          <w:kern w:val="0"/>
          <w:sz w:val="28"/>
          <w:szCs w:val="28"/>
        </w:rPr>
        <w:t>psql</w:t>
      </w:r>
      <w:r>
        <w:rPr>
          <w:rFonts w:asciiTheme="majorEastAsia" w:eastAsiaTheme="majorEastAsia" w:hAnsiTheme="majorEastAsia" w:hint="eastAsia"/>
          <w:b/>
          <w:bCs/>
          <w:kern w:val="0"/>
          <w:sz w:val="28"/>
          <w:szCs w:val="28"/>
        </w:rPr>
        <w:t>与</w:t>
      </w:r>
      <w:r>
        <w:rPr>
          <w:rFonts w:asciiTheme="majorEastAsia" w:eastAsiaTheme="majorEastAsia" w:hAnsiTheme="majorEastAsia"/>
          <w:b/>
          <w:bCs/>
          <w:kern w:val="0"/>
          <w:sz w:val="28"/>
          <w:szCs w:val="28"/>
        </w:rPr>
        <w:t>UPproxy</w:t>
      </w:r>
      <w:r w:rsidR="007103F9" w:rsidRPr="00CB7269">
        <w:rPr>
          <w:rFonts w:asciiTheme="majorEastAsia" w:eastAsiaTheme="majorEastAsia" w:hAnsiTheme="majorEastAsia" w:hint="eastAsia"/>
          <w:b/>
          <w:bCs/>
          <w:kern w:val="0"/>
          <w:sz w:val="28"/>
          <w:szCs w:val="28"/>
        </w:rPr>
        <w:t>实例状态监控</w:t>
      </w:r>
      <w:bookmarkEnd w:id="163"/>
    </w:p>
    <w:p w:rsidR="00097DAA" w:rsidRDefault="00097DAA" w:rsidP="007251E8">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sz w:val="24"/>
          <w:szCs w:val="24"/>
        </w:rPr>
        <w:t>U</w:t>
      </w:r>
      <w:r>
        <w:rPr>
          <w:rFonts w:asciiTheme="minorEastAsia" w:eastAsiaTheme="minorEastAsia" w:hAnsiTheme="minorEastAsia" w:cs="微软雅黑" w:hint="eastAsia"/>
          <w:sz w:val="24"/>
          <w:szCs w:val="24"/>
        </w:rPr>
        <w:t>psql</w:t>
      </w:r>
      <w:r>
        <w:rPr>
          <w:rFonts w:asciiTheme="minorEastAsia" w:eastAsiaTheme="minorEastAsia" w:hAnsiTheme="minorEastAsia" w:cs="微软雅黑"/>
          <w:sz w:val="24"/>
          <w:szCs w:val="24"/>
        </w:rPr>
        <w:t>与upproxy服务运行状态、docker</w:t>
      </w:r>
      <w:r>
        <w:rPr>
          <w:rFonts w:asciiTheme="minorEastAsia" w:eastAsiaTheme="minorEastAsia" w:hAnsiTheme="minorEastAsia" w:cs="微软雅黑" w:hint="eastAsia"/>
          <w:sz w:val="24"/>
          <w:szCs w:val="24"/>
        </w:rPr>
        <w:t>容器的</w:t>
      </w:r>
      <w:r>
        <w:rPr>
          <w:rFonts w:asciiTheme="minorEastAsia" w:eastAsiaTheme="minorEastAsia" w:hAnsiTheme="minorEastAsia" w:cs="微软雅黑"/>
          <w:sz w:val="24"/>
          <w:szCs w:val="24"/>
        </w:rPr>
        <w:t>CPU和内存使用情况</w:t>
      </w:r>
      <w:r w:rsidR="007251E8">
        <w:rPr>
          <w:rFonts w:asciiTheme="minorEastAsia" w:eastAsiaTheme="minorEastAsia" w:hAnsiTheme="minorEastAsia" w:cs="微软雅黑" w:hint="eastAsia"/>
          <w:sz w:val="24"/>
          <w:szCs w:val="24"/>
        </w:rPr>
        <w:t>（租户</w:t>
      </w:r>
      <w:r w:rsidR="007251E8">
        <w:rPr>
          <w:rFonts w:asciiTheme="minorEastAsia" w:eastAsiaTheme="minorEastAsia" w:hAnsiTheme="minorEastAsia" w:cs="微软雅黑"/>
          <w:sz w:val="24"/>
          <w:szCs w:val="24"/>
        </w:rPr>
        <w:t>可以查看数据）</w:t>
      </w:r>
      <w:r>
        <w:rPr>
          <w:rFonts w:asciiTheme="minorEastAsia" w:eastAsiaTheme="minorEastAsia" w:hAnsiTheme="minorEastAsia" w:cs="微软雅黑"/>
          <w:sz w:val="24"/>
          <w:szCs w:val="24"/>
        </w:rPr>
        <w:t>。</w:t>
      </w:r>
    </w:p>
    <w:p w:rsidR="000B085E" w:rsidRPr="00E876DC" w:rsidRDefault="007251E8" w:rsidP="00E876D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w:t>
      </w:r>
      <w:r w:rsidR="000B085E" w:rsidRPr="00E876DC">
        <w:rPr>
          <w:rFonts w:asciiTheme="minorEastAsia" w:eastAsiaTheme="minorEastAsia" w:hAnsiTheme="minorEastAsia" w:cs="微软雅黑"/>
          <w:sz w:val="24"/>
          <w:szCs w:val="24"/>
        </w:rPr>
        <w:t>实例状态</w:t>
      </w:r>
      <w:r w:rsidR="000B085E" w:rsidRPr="00E876DC">
        <w:rPr>
          <w:rFonts w:asciiTheme="minorEastAsia" w:eastAsiaTheme="minorEastAsia" w:hAnsiTheme="minorEastAsia" w:cs="微软雅黑" w:hint="eastAsia"/>
          <w:sz w:val="24"/>
          <w:szCs w:val="24"/>
        </w:rPr>
        <w:t>监控</w:t>
      </w:r>
      <w:r w:rsidR="00097DAA">
        <w:rPr>
          <w:rFonts w:asciiTheme="minorEastAsia" w:eastAsiaTheme="minorEastAsia" w:hAnsiTheme="minorEastAsia" w:cs="微软雅黑"/>
          <w:sz w:val="24"/>
          <w:szCs w:val="24"/>
        </w:rPr>
        <w:t>内容包括：</w:t>
      </w:r>
      <w:r w:rsidR="00097DAA">
        <w:rPr>
          <w:rFonts w:asciiTheme="minorEastAsia" w:eastAsiaTheme="minorEastAsia" w:hAnsiTheme="minorEastAsia" w:cs="微软雅黑" w:hint="eastAsia"/>
          <w:sz w:val="24"/>
          <w:szCs w:val="24"/>
        </w:rPr>
        <w:t>服务</w:t>
      </w:r>
      <w:r w:rsidR="00097DAA">
        <w:rPr>
          <w:rFonts w:asciiTheme="minorEastAsia" w:eastAsiaTheme="minorEastAsia" w:hAnsiTheme="minorEastAsia" w:cs="微软雅黑"/>
          <w:sz w:val="24"/>
          <w:szCs w:val="24"/>
        </w:rPr>
        <w:t>状态</w:t>
      </w:r>
      <w:r w:rsidR="000B085E" w:rsidRPr="00E876DC">
        <w:rPr>
          <w:rFonts w:asciiTheme="minorEastAsia" w:eastAsiaTheme="minorEastAsia" w:hAnsiTheme="minorEastAsia" w:cs="微软雅黑" w:hint="eastAsia"/>
          <w:sz w:val="24"/>
          <w:szCs w:val="24"/>
        </w:rPr>
        <w:t>、</w:t>
      </w:r>
      <w:r w:rsidR="000B085E" w:rsidRPr="00E876DC">
        <w:rPr>
          <w:rFonts w:asciiTheme="minorEastAsia" w:eastAsiaTheme="minorEastAsia" w:hAnsiTheme="minorEastAsia" w:cs="微软雅黑"/>
          <w:sz w:val="24"/>
          <w:szCs w:val="24"/>
        </w:rPr>
        <w:t>核心线程状态</w:t>
      </w:r>
      <w:r w:rsidR="000B085E" w:rsidRPr="00E876DC">
        <w:rPr>
          <w:rFonts w:asciiTheme="minorEastAsia" w:eastAsiaTheme="minorEastAsia" w:hAnsiTheme="minorEastAsia" w:cs="微软雅黑" w:hint="eastAsia"/>
          <w:sz w:val="24"/>
          <w:szCs w:val="24"/>
        </w:rPr>
        <w:t>（</w:t>
      </w:r>
      <w:r w:rsidR="000B085E" w:rsidRPr="00E876DC">
        <w:rPr>
          <w:rFonts w:asciiTheme="minorEastAsia" w:eastAsiaTheme="minorEastAsia" w:hAnsiTheme="minorEastAsia" w:cs="微软雅黑"/>
          <w:sz w:val="24"/>
          <w:szCs w:val="24"/>
        </w:rPr>
        <w:t>main、slave_sql</w:t>
      </w:r>
      <w:r w:rsidR="000B085E" w:rsidRPr="00E876DC">
        <w:rPr>
          <w:rFonts w:asciiTheme="minorEastAsia" w:eastAsiaTheme="minorEastAsia" w:hAnsiTheme="minorEastAsia" w:cs="微软雅黑" w:hint="eastAsia"/>
          <w:sz w:val="24"/>
          <w:szCs w:val="24"/>
        </w:rPr>
        <w:t>、</w:t>
      </w:r>
      <w:r w:rsidR="00DC0E7B" w:rsidRPr="00E876DC">
        <w:rPr>
          <w:rFonts w:asciiTheme="minorEastAsia" w:eastAsiaTheme="minorEastAsia" w:hAnsiTheme="minorEastAsia" w:cs="微软雅黑" w:hint="eastAsia"/>
          <w:sz w:val="24"/>
          <w:szCs w:val="24"/>
        </w:rPr>
        <w:t>slave_io</w:t>
      </w:r>
      <w:r w:rsidR="00DC0E7B" w:rsidRPr="00E876DC">
        <w:rPr>
          <w:rFonts w:asciiTheme="minorEastAsia" w:eastAsiaTheme="minorEastAsia" w:hAnsiTheme="minorEastAsia" w:cs="微软雅黑"/>
          <w:sz w:val="24"/>
          <w:szCs w:val="24"/>
        </w:rPr>
        <w:t>、master、、error、purge、io_handler）</w:t>
      </w:r>
      <w:r w:rsidR="00DC0E7B" w:rsidRPr="00E876DC">
        <w:rPr>
          <w:rFonts w:asciiTheme="minorEastAsia" w:eastAsiaTheme="minorEastAsia" w:hAnsiTheme="minorEastAsia" w:cs="微软雅黑" w:hint="eastAsia"/>
          <w:sz w:val="24"/>
          <w:szCs w:val="24"/>
        </w:rPr>
        <w:t>，这些</w:t>
      </w:r>
      <w:r w:rsidR="00DC0E7B" w:rsidRPr="00E876DC">
        <w:rPr>
          <w:rFonts w:asciiTheme="minorEastAsia" w:eastAsiaTheme="minorEastAsia" w:hAnsiTheme="minorEastAsia" w:cs="微软雅黑"/>
          <w:sz w:val="24"/>
          <w:szCs w:val="24"/>
        </w:rPr>
        <w:t>数据以</w:t>
      </w:r>
      <w:r w:rsidR="00EB10CD" w:rsidRPr="00E876DC">
        <w:rPr>
          <w:rFonts w:asciiTheme="minorEastAsia" w:eastAsiaTheme="minorEastAsia" w:hAnsiTheme="minorEastAsia" w:cs="微软雅黑" w:hint="eastAsia"/>
          <w:sz w:val="24"/>
          <w:szCs w:val="24"/>
        </w:rPr>
        <w:t>表格方式</w:t>
      </w:r>
      <w:r w:rsidR="00EB10CD" w:rsidRPr="00E876DC">
        <w:rPr>
          <w:rFonts w:asciiTheme="minorEastAsia" w:eastAsiaTheme="minorEastAsia" w:hAnsiTheme="minorEastAsia" w:cs="微软雅黑"/>
          <w:sz w:val="24"/>
          <w:szCs w:val="24"/>
        </w:rPr>
        <w:t>进行</w:t>
      </w:r>
      <w:r w:rsidR="00DC0E7B" w:rsidRPr="00E876DC">
        <w:rPr>
          <w:rFonts w:asciiTheme="minorEastAsia" w:eastAsiaTheme="minorEastAsia" w:hAnsiTheme="minorEastAsia" w:cs="微软雅黑"/>
          <w:sz w:val="24"/>
          <w:szCs w:val="24"/>
        </w:rPr>
        <w:t>展现</w:t>
      </w:r>
      <w:r w:rsidR="00DC0E7B" w:rsidRPr="00E876DC">
        <w:rPr>
          <w:rFonts w:asciiTheme="minorEastAsia" w:eastAsiaTheme="minorEastAsia" w:hAnsiTheme="minorEastAsia" w:cs="微软雅黑" w:hint="eastAsia"/>
          <w:sz w:val="24"/>
          <w:szCs w:val="24"/>
        </w:rPr>
        <w:t>。</w:t>
      </w:r>
    </w:p>
    <w:tbl>
      <w:tblPr>
        <w:tblStyle w:val="ac"/>
        <w:tblW w:w="0" w:type="auto"/>
        <w:jc w:val="center"/>
        <w:tblLook w:val="04A0"/>
      </w:tblPr>
      <w:tblGrid>
        <w:gridCol w:w="816"/>
        <w:gridCol w:w="520"/>
        <w:gridCol w:w="573"/>
        <w:gridCol w:w="928"/>
        <w:gridCol w:w="850"/>
        <w:gridCol w:w="709"/>
        <w:gridCol w:w="789"/>
        <w:gridCol w:w="619"/>
        <w:gridCol w:w="966"/>
      </w:tblGrid>
      <w:tr w:rsidR="007251E8" w:rsidRPr="00EB10CD" w:rsidTr="00B57965">
        <w:trPr>
          <w:jc w:val="center"/>
        </w:trPr>
        <w:tc>
          <w:tcPr>
            <w:tcW w:w="816"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实例名</w:t>
            </w:r>
          </w:p>
        </w:tc>
        <w:tc>
          <w:tcPr>
            <w:tcW w:w="520"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所属</w:t>
            </w:r>
            <w:r w:rsidRPr="00EB10CD">
              <w:rPr>
                <w:rFonts w:asciiTheme="minorEastAsia" w:eastAsiaTheme="minorEastAsia" w:hAnsiTheme="minorEastAsia"/>
                <w:sz w:val="15"/>
                <w:szCs w:val="15"/>
              </w:rPr>
              <w:t>业务系统</w:t>
            </w:r>
          </w:p>
        </w:tc>
        <w:tc>
          <w:tcPr>
            <w:tcW w:w="573"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main</w:t>
            </w:r>
          </w:p>
        </w:tc>
        <w:tc>
          <w:tcPr>
            <w:tcW w:w="928"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slave_sql</w:t>
            </w:r>
          </w:p>
        </w:tc>
        <w:tc>
          <w:tcPr>
            <w:tcW w:w="850"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slave_io</w:t>
            </w:r>
          </w:p>
        </w:tc>
        <w:tc>
          <w:tcPr>
            <w:tcW w:w="709"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master</w:t>
            </w:r>
          </w:p>
        </w:tc>
        <w:tc>
          <w:tcPr>
            <w:tcW w:w="789"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monitor</w:t>
            </w:r>
          </w:p>
        </w:tc>
        <w:tc>
          <w:tcPr>
            <w:tcW w:w="619"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error</w:t>
            </w:r>
          </w:p>
        </w:tc>
        <w:tc>
          <w:tcPr>
            <w:tcW w:w="966"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io_handler</w:t>
            </w:r>
          </w:p>
        </w:tc>
      </w:tr>
      <w:tr w:rsidR="007251E8" w:rsidRPr="00EB10CD" w:rsidTr="00B57965">
        <w:trPr>
          <w:jc w:val="center"/>
        </w:trPr>
        <w:tc>
          <w:tcPr>
            <w:tcW w:w="816"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cs="微软雅黑"/>
                <w:sz w:val="15"/>
                <w:szCs w:val="15"/>
              </w:rPr>
              <w:t>S_BJ_001</w:t>
            </w:r>
          </w:p>
        </w:tc>
        <w:tc>
          <w:tcPr>
            <w:tcW w:w="520"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业务</w:t>
            </w:r>
            <w:r w:rsidRPr="00EB10CD">
              <w:rPr>
                <w:rFonts w:asciiTheme="minorEastAsia" w:eastAsiaTheme="minorEastAsia" w:hAnsiTheme="minorEastAsia"/>
                <w:sz w:val="15"/>
                <w:szCs w:val="15"/>
              </w:rPr>
              <w:t>一</w:t>
            </w:r>
          </w:p>
        </w:tc>
        <w:tc>
          <w:tcPr>
            <w:tcW w:w="573"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928"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color w:val="FF0000"/>
                <w:sz w:val="15"/>
                <w:szCs w:val="15"/>
              </w:rPr>
              <w:t>停止</w:t>
            </w:r>
          </w:p>
        </w:tc>
        <w:tc>
          <w:tcPr>
            <w:tcW w:w="850"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709"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789"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619"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966"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r>
      <w:tr w:rsidR="007251E8" w:rsidRPr="00EB10CD" w:rsidTr="00B57965">
        <w:trPr>
          <w:jc w:val="center"/>
        </w:trPr>
        <w:tc>
          <w:tcPr>
            <w:tcW w:w="816"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cs="微软雅黑"/>
                <w:sz w:val="15"/>
                <w:szCs w:val="15"/>
              </w:rPr>
              <w:t>S_</w:t>
            </w:r>
            <w:r>
              <w:rPr>
                <w:rFonts w:asciiTheme="minorEastAsia" w:eastAsiaTheme="minorEastAsia" w:hAnsiTheme="minorEastAsia" w:cs="微软雅黑" w:hint="eastAsia"/>
                <w:sz w:val="15"/>
                <w:szCs w:val="15"/>
              </w:rPr>
              <w:t>SH_</w:t>
            </w:r>
            <w:r w:rsidRPr="00B93B78">
              <w:rPr>
                <w:rFonts w:asciiTheme="minorEastAsia" w:eastAsiaTheme="minorEastAsia" w:hAnsiTheme="minorEastAsia" w:cs="微软雅黑" w:hint="eastAsia"/>
                <w:sz w:val="15"/>
                <w:szCs w:val="15"/>
              </w:rPr>
              <w:t>00</w:t>
            </w:r>
            <w:r>
              <w:rPr>
                <w:rFonts w:asciiTheme="minorEastAsia" w:eastAsiaTheme="minorEastAsia" w:hAnsiTheme="minorEastAsia" w:cs="微软雅黑"/>
                <w:sz w:val="15"/>
                <w:szCs w:val="15"/>
              </w:rPr>
              <w:t>1</w:t>
            </w:r>
          </w:p>
        </w:tc>
        <w:tc>
          <w:tcPr>
            <w:tcW w:w="520" w:type="dxa"/>
          </w:tcPr>
          <w:p w:rsidR="007251E8" w:rsidRPr="00EB10CD" w:rsidRDefault="007251E8" w:rsidP="00DC0E7B">
            <w:pPr>
              <w:rPr>
                <w:rFonts w:asciiTheme="minorEastAsia" w:eastAsiaTheme="minorEastAsia" w:hAnsiTheme="minorEastAsia"/>
                <w:sz w:val="15"/>
                <w:szCs w:val="15"/>
              </w:rPr>
            </w:pPr>
            <w:r w:rsidRPr="00EB10CD">
              <w:rPr>
                <w:rFonts w:asciiTheme="minorEastAsia" w:eastAsiaTheme="minorEastAsia" w:hAnsiTheme="minorEastAsia" w:hint="eastAsia"/>
                <w:sz w:val="15"/>
                <w:szCs w:val="15"/>
              </w:rPr>
              <w:t>业务</w:t>
            </w:r>
            <w:r w:rsidRPr="00EB10CD">
              <w:rPr>
                <w:rFonts w:asciiTheme="minorEastAsia" w:eastAsiaTheme="minorEastAsia" w:hAnsiTheme="minorEastAsia"/>
                <w:sz w:val="15"/>
                <w:szCs w:val="15"/>
              </w:rPr>
              <w:t>二</w:t>
            </w:r>
          </w:p>
        </w:tc>
        <w:tc>
          <w:tcPr>
            <w:tcW w:w="573"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928"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850"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709"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789"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619"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c>
          <w:tcPr>
            <w:tcW w:w="966" w:type="dxa"/>
          </w:tcPr>
          <w:p w:rsidR="007251E8" w:rsidRPr="00EB10CD" w:rsidRDefault="007251E8" w:rsidP="00DC0E7B">
            <w:pPr>
              <w:rPr>
                <w:rFonts w:asciiTheme="minorEastAsia" w:eastAsiaTheme="minorEastAsia" w:hAnsiTheme="minorEastAsia"/>
                <w:sz w:val="15"/>
                <w:szCs w:val="15"/>
              </w:rPr>
            </w:pPr>
            <w:r>
              <w:rPr>
                <w:rFonts w:asciiTheme="minorEastAsia" w:eastAsiaTheme="minorEastAsia" w:hAnsiTheme="minorEastAsia" w:hint="eastAsia"/>
                <w:sz w:val="15"/>
                <w:szCs w:val="15"/>
              </w:rPr>
              <w:t>运行</w:t>
            </w:r>
          </w:p>
        </w:tc>
      </w:tr>
    </w:tbl>
    <w:p w:rsidR="00D01CA8" w:rsidRDefault="00D01CA8" w:rsidP="00D01CA8">
      <w:pPr>
        <w:rPr>
          <w:rFonts w:eastAsiaTheme="minorEastAsia"/>
        </w:rPr>
      </w:pPr>
    </w:p>
    <w:p w:rsidR="00D01CA8" w:rsidRPr="00E876DC" w:rsidRDefault="00F40309" w:rsidP="00E876DC">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upsql</w:t>
      </w:r>
      <w:r w:rsidR="00AC3B1F">
        <w:rPr>
          <w:rFonts w:asciiTheme="minorEastAsia" w:eastAsiaTheme="minorEastAsia" w:hAnsiTheme="minorEastAsia" w:cs="微软雅黑" w:hint="eastAsia"/>
          <w:sz w:val="24"/>
          <w:szCs w:val="24"/>
        </w:rPr>
        <w:t>实例</w:t>
      </w:r>
      <w:r w:rsidR="00D01CA8" w:rsidRPr="00E876DC">
        <w:rPr>
          <w:rFonts w:asciiTheme="minorEastAsia" w:eastAsiaTheme="minorEastAsia" w:hAnsiTheme="minorEastAsia" w:cs="微软雅黑"/>
          <w:sz w:val="24"/>
          <w:szCs w:val="24"/>
        </w:rPr>
        <w:t>连接监控内容</w:t>
      </w:r>
      <w:r w:rsidR="00D01CA8" w:rsidRPr="00E876DC">
        <w:rPr>
          <w:rFonts w:asciiTheme="minorEastAsia" w:eastAsiaTheme="minorEastAsia" w:hAnsiTheme="minorEastAsia" w:cs="微软雅黑" w:hint="eastAsia"/>
          <w:sz w:val="24"/>
          <w:szCs w:val="24"/>
        </w:rPr>
        <w:t>包括</w:t>
      </w:r>
      <w:r w:rsidR="00D01CA8" w:rsidRPr="00E876DC">
        <w:rPr>
          <w:rFonts w:asciiTheme="minorEastAsia" w:eastAsiaTheme="minorEastAsia" w:hAnsiTheme="minorEastAsia" w:cs="微软雅黑"/>
          <w:sz w:val="24"/>
          <w:szCs w:val="24"/>
        </w:rPr>
        <w:t>：连接数使用率、thread cache使用率、</w:t>
      </w:r>
      <w:r w:rsidR="00D01CA8" w:rsidRPr="00E876DC">
        <w:rPr>
          <w:rFonts w:asciiTheme="minorEastAsia" w:eastAsiaTheme="minorEastAsia" w:hAnsiTheme="minorEastAsia" w:cs="微软雅黑" w:hint="eastAsia"/>
          <w:sz w:val="24"/>
          <w:szCs w:val="24"/>
        </w:rPr>
        <w:t>失败</w:t>
      </w:r>
      <w:r w:rsidR="00D01CA8" w:rsidRPr="00E876DC">
        <w:rPr>
          <w:rFonts w:asciiTheme="minorEastAsia" w:eastAsiaTheme="minorEastAsia" w:hAnsiTheme="minorEastAsia" w:cs="微软雅黑"/>
          <w:sz w:val="24"/>
          <w:szCs w:val="24"/>
        </w:rPr>
        <w:t>连接百分比</w:t>
      </w:r>
      <w:r w:rsidR="00D01CA8" w:rsidRPr="00E876DC">
        <w:rPr>
          <w:rFonts w:asciiTheme="minorEastAsia" w:eastAsiaTheme="minorEastAsia" w:hAnsiTheme="minorEastAsia" w:cs="微软雅黑" w:hint="eastAsia"/>
          <w:sz w:val="24"/>
          <w:szCs w:val="24"/>
        </w:rPr>
        <w:t>。</w:t>
      </w:r>
      <w:r w:rsidR="00D01CA8" w:rsidRPr="00E876DC">
        <w:rPr>
          <w:rFonts w:asciiTheme="minorEastAsia" w:eastAsiaTheme="minorEastAsia" w:hAnsiTheme="minorEastAsia" w:cs="微软雅黑"/>
          <w:sz w:val="24"/>
          <w:szCs w:val="24"/>
        </w:rPr>
        <w:t>使用</w:t>
      </w:r>
      <w:r w:rsidR="00D01CA8" w:rsidRPr="00E876DC">
        <w:rPr>
          <w:rFonts w:asciiTheme="minorEastAsia" w:eastAsiaTheme="minorEastAsia" w:hAnsiTheme="minorEastAsia" w:cs="微软雅黑" w:hint="eastAsia"/>
          <w:sz w:val="24"/>
          <w:szCs w:val="24"/>
        </w:rPr>
        <w:t>表格</w:t>
      </w:r>
      <w:r w:rsidR="00D01CA8" w:rsidRPr="00E876DC">
        <w:rPr>
          <w:rFonts w:asciiTheme="minorEastAsia" w:eastAsiaTheme="minorEastAsia" w:hAnsiTheme="minorEastAsia" w:cs="微软雅黑"/>
          <w:sz w:val="24"/>
          <w:szCs w:val="24"/>
        </w:rPr>
        <w:t>展示这些数据</w:t>
      </w:r>
      <w:r w:rsidR="00C77A77" w:rsidRPr="00E876DC">
        <w:rPr>
          <w:rFonts w:asciiTheme="minorEastAsia" w:eastAsiaTheme="minorEastAsia" w:hAnsiTheme="minorEastAsia" w:cs="微软雅黑" w:hint="eastAsia"/>
          <w:sz w:val="24"/>
          <w:szCs w:val="24"/>
        </w:rPr>
        <w:t>，</w:t>
      </w:r>
      <w:r w:rsidR="00C77A77" w:rsidRPr="00E876DC">
        <w:rPr>
          <w:rFonts w:asciiTheme="minorEastAsia" w:eastAsiaTheme="minorEastAsia" w:hAnsiTheme="minorEastAsia" w:cs="微软雅黑"/>
          <w:sz w:val="24"/>
          <w:szCs w:val="24"/>
        </w:rPr>
        <w:t>同时</w:t>
      </w:r>
      <w:r w:rsidR="00C77A77" w:rsidRPr="00E876DC">
        <w:rPr>
          <w:rFonts w:asciiTheme="minorEastAsia" w:eastAsiaTheme="minorEastAsia" w:hAnsiTheme="minorEastAsia" w:cs="微软雅黑" w:hint="eastAsia"/>
          <w:sz w:val="24"/>
          <w:szCs w:val="24"/>
        </w:rPr>
        <w:t>可以</w:t>
      </w:r>
      <w:r w:rsidR="00C77A77" w:rsidRPr="00E876DC">
        <w:rPr>
          <w:rFonts w:asciiTheme="minorEastAsia" w:eastAsiaTheme="minorEastAsia" w:hAnsiTheme="minorEastAsia" w:cs="微软雅黑"/>
          <w:sz w:val="24"/>
          <w:szCs w:val="24"/>
        </w:rPr>
        <w:t>使用折线图展现一段时间内数据的变化</w:t>
      </w:r>
      <w:r w:rsidR="00C77A77" w:rsidRPr="00E876DC">
        <w:rPr>
          <w:rFonts w:asciiTheme="minorEastAsia" w:eastAsiaTheme="minorEastAsia" w:hAnsiTheme="minorEastAsia" w:cs="微软雅黑" w:hint="eastAsia"/>
          <w:sz w:val="24"/>
          <w:szCs w:val="24"/>
        </w:rPr>
        <w:t>，</w:t>
      </w:r>
      <w:r w:rsidR="00C77A77" w:rsidRPr="00E876DC">
        <w:rPr>
          <w:rFonts w:asciiTheme="minorEastAsia" w:eastAsiaTheme="minorEastAsia" w:hAnsiTheme="minorEastAsia" w:cs="微软雅黑"/>
          <w:sz w:val="24"/>
          <w:szCs w:val="24"/>
        </w:rPr>
        <w:t>如下图：</w:t>
      </w:r>
    </w:p>
    <w:tbl>
      <w:tblPr>
        <w:tblStyle w:val="ac"/>
        <w:tblW w:w="0" w:type="auto"/>
        <w:jc w:val="center"/>
        <w:tblLook w:val="04A0"/>
      </w:tblPr>
      <w:tblGrid>
        <w:gridCol w:w="949"/>
        <w:gridCol w:w="670"/>
        <w:gridCol w:w="670"/>
        <w:gridCol w:w="670"/>
        <w:gridCol w:w="875"/>
        <w:gridCol w:w="516"/>
        <w:gridCol w:w="703"/>
        <w:gridCol w:w="670"/>
        <w:gridCol w:w="943"/>
        <w:gridCol w:w="932"/>
        <w:gridCol w:w="924"/>
      </w:tblGrid>
      <w:tr w:rsidR="003336DC" w:rsidRPr="00B93B78" w:rsidTr="00F12CBC">
        <w:trPr>
          <w:jc w:val="center"/>
        </w:trPr>
        <w:tc>
          <w:tcPr>
            <w:tcW w:w="949" w:type="dxa"/>
            <w:vMerge w:val="restart"/>
            <w:vAlign w:val="center"/>
          </w:tcPr>
          <w:p w:rsidR="003336DC" w:rsidRPr="00B93B78" w:rsidRDefault="00204B22"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实例</w:t>
            </w:r>
            <w:r>
              <w:rPr>
                <w:rFonts w:asciiTheme="minorEastAsia" w:eastAsiaTheme="minorEastAsia" w:hAnsiTheme="minorEastAsia" w:cs="微软雅黑"/>
                <w:sz w:val="15"/>
                <w:szCs w:val="15"/>
              </w:rPr>
              <w:t>名</w:t>
            </w:r>
          </w:p>
        </w:tc>
        <w:tc>
          <w:tcPr>
            <w:tcW w:w="2885" w:type="dxa"/>
            <w:gridSpan w:val="4"/>
            <w:vAlign w:val="center"/>
          </w:tcPr>
          <w:p w:rsidR="003336DC" w:rsidRPr="00B93B78" w:rsidRDefault="003336DC" w:rsidP="003336D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连接</w:t>
            </w:r>
            <w:r>
              <w:rPr>
                <w:rFonts w:asciiTheme="minorEastAsia" w:eastAsiaTheme="minorEastAsia" w:hAnsiTheme="minorEastAsia" w:cs="微软雅黑"/>
                <w:sz w:val="15"/>
                <w:szCs w:val="15"/>
              </w:rPr>
              <w:t>数使用</w:t>
            </w:r>
          </w:p>
        </w:tc>
        <w:tc>
          <w:tcPr>
            <w:tcW w:w="2832" w:type="dxa"/>
            <w:gridSpan w:val="4"/>
            <w:vAlign w:val="center"/>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T</w:t>
            </w:r>
            <w:r>
              <w:rPr>
                <w:rFonts w:asciiTheme="minorEastAsia" w:eastAsiaTheme="minorEastAsia" w:hAnsiTheme="minorEastAsia" w:cs="微软雅黑" w:hint="eastAsia"/>
                <w:sz w:val="15"/>
                <w:szCs w:val="15"/>
              </w:rPr>
              <w:t>hread</w:t>
            </w:r>
            <w:r>
              <w:rPr>
                <w:rFonts w:asciiTheme="minorEastAsia" w:eastAsiaTheme="minorEastAsia" w:hAnsiTheme="minorEastAsia" w:cs="微软雅黑"/>
                <w:sz w:val="15"/>
                <w:szCs w:val="15"/>
              </w:rPr>
              <w:t xml:space="preserve"> cache使用</w:t>
            </w:r>
          </w:p>
        </w:tc>
        <w:tc>
          <w:tcPr>
            <w:tcW w:w="932" w:type="dxa"/>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连接</w:t>
            </w:r>
            <w:r>
              <w:rPr>
                <w:rFonts w:asciiTheme="minorEastAsia" w:eastAsiaTheme="minorEastAsia" w:hAnsiTheme="minorEastAsia" w:cs="微软雅黑"/>
                <w:sz w:val="15"/>
                <w:szCs w:val="15"/>
              </w:rPr>
              <w:t>失败</w:t>
            </w:r>
          </w:p>
        </w:tc>
        <w:tc>
          <w:tcPr>
            <w:tcW w:w="924" w:type="dxa"/>
          </w:tcPr>
          <w:p w:rsidR="003336DC" w:rsidRDefault="00A67C0D"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折线</w:t>
            </w:r>
            <w:r w:rsidR="003336DC">
              <w:rPr>
                <w:rFonts w:asciiTheme="minorEastAsia" w:eastAsiaTheme="minorEastAsia" w:hAnsiTheme="minorEastAsia" w:cs="微软雅黑" w:hint="eastAsia"/>
                <w:sz w:val="15"/>
                <w:szCs w:val="15"/>
              </w:rPr>
              <w:t>图</w:t>
            </w:r>
          </w:p>
        </w:tc>
      </w:tr>
      <w:tr w:rsidR="003336DC" w:rsidRPr="00B93B78" w:rsidTr="00F12CBC">
        <w:trPr>
          <w:jc w:val="center"/>
        </w:trPr>
        <w:tc>
          <w:tcPr>
            <w:tcW w:w="949" w:type="dxa"/>
            <w:vMerge/>
            <w:vAlign w:val="center"/>
          </w:tcPr>
          <w:p w:rsidR="003336DC" w:rsidRPr="00B93B78" w:rsidRDefault="003336DC" w:rsidP="00F12CBC">
            <w:pPr>
              <w:jc w:val="center"/>
              <w:rPr>
                <w:rFonts w:asciiTheme="minorEastAsia" w:eastAsiaTheme="minorEastAsia" w:hAnsiTheme="minorEastAsia" w:cs="微软雅黑"/>
                <w:sz w:val="15"/>
                <w:szCs w:val="15"/>
              </w:rPr>
            </w:pPr>
          </w:p>
        </w:tc>
        <w:tc>
          <w:tcPr>
            <w:tcW w:w="670" w:type="dxa"/>
            <w:vAlign w:val="center"/>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配置</w:t>
            </w:r>
            <w:r>
              <w:rPr>
                <w:rFonts w:asciiTheme="minorEastAsia" w:eastAsiaTheme="minorEastAsia" w:hAnsiTheme="minorEastAsia" w:cs="微软雅黑"/>
                <w:sz w:val="15"/>
                <w:szCs w:val="15"/>
              </w:rPr>
              <w:t>连接数</w:t>
            </w:r>
          </w:p>
        </w:tc>
        <w:tc>
          <w:tcPr>
            <w:tcW w:w="670" w:type="dxa"/>
            <w:vAlign w:val="center"/>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当前</w:t>
            </w:r>
            <w:r>
              <w:rPr>
                <w:rFonts w:asciiTheme="minorEastAsia" w:eastAsiaTheme="minorEastAsia" w:hAnsiTheme="minorEastAsia" w:cs="微软雅黑"/>
                <w:sz w:val="15"/>
                <w:szCs w:val="15"/>
              </w:rPr>
              <w:t>连接火速</w:t>
            </w:r>
          </w:p>
        </w:tc>
        <w:tc>
          <w:tcPr>
            <w:tcW w:w="670" w:type="dxa"/>
            <w:vAlign w:val="center"/>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预警</w:t>
            </w:r>
            <w:r>
              <w:rPr>
                <w:rFonts w:asciiTheme="minorEastAsia" w:eastAsiaTheme="minorEastAsia" w:hAnsiTheme="minorEastAsia" w:cs="微软雅黑"/>
                <w:sz w:val="15"/>
                <w:szCs w:val="15"/>
              </w:rPr>
              <w:t>值</w:t>
            </w:r>
          </w:p>
        </w:tc>
        <w:tc>
          <w:tcPr>
            <w:tcW w:w="875" w:type="dxa"/>
            <w:vAlign w:val="center"/>
          </w:tcPr>
          <w:p w:rsidR="003336DC" w:rsidRPr="00B93B78" w:rsidRDefault="003336DC"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是否</w:t>
            </w:r>
            <w:r w:rsidRPr="00B93B78">
              <w:rPr>
                <w:rFonts w:asciiTheme="minorEastAsia" w:eastAsiaTheme="minorEastAsia" w:hAnsiTheme="minorEastAsia" w:cs="微软雅黑"/>
                <w:sz w:val="15"/>
                <w:szCs w:val="15"/>
              </w:rPr>
              <w:t>预警</w:t>
            </w:r>
          </w:p>
        </w:tc>
        <w:tc>
          <w:tcPr>
            <w:tcW w:w="516" w:type="dxa"/>
            <w:vAlign w:val="center"/>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配置</w:t>
            </w:r>
            <w:r>
              <w:rPr>
                <w:rFonts w:asciiTheme="minorEastAsia" w:eastAsiaTheme="minorEastAsia" w:hAnsiTheme="minorEastAsia" w:cs="微软雅黑"/>
                <w:sz w:val="15"/>
                <w:szCs w:val="15"/>
              </w:rPr>
              <w:t>数</w:t>
            </w:r>
          </w:p>
        </w:tc>
        <w:tc>
          <w:tcPr>
            <w:tcW w:w="703" w:type="dxa"/>
            <w:vAlign w:val="center"/>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当前数</w:t>
            </w:r>
          </w:p>
        </w:tc>
        <w:tc>
          <w:tcPr>
            <w:tcW w:w="670" w:type="dxa"/>
            <w:vAlign w:val="center"/>
          </w:tcPr>
          <w:p w:rsidR="003336DC" w:rsidRPr="00B93B78" w:rsidRDefault="003336DC"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预警线</w:t>
            </w:r>
          </w:p>
        </w:tc>
        <w:tc>
          <w:tcPr>
            <w:tcW w:w="943" w:type="dxa"/>
            <w:vAlign w:val="center"/>
          </w:tcPr>
          <w:p w:rsidR="003336DC" w:rsidRPr="00B93B78" w:rsidRDefault="003336DC"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是否</w:t>
            </w:r>
            <w:r w:rsidRPr="00B93B78">
              <w:rPr>
                <w:rFonts w:asciiTheme="minorEastAsia" w:eastAsiaTheme="minorEastAsia" w:hAnsiTheme="minorEastAsia" w:cs="微软雅黑"/>
                <w:sz w:val="15"/>
                <w:szCs w:val="15"/>
              </w:rPr>
              <w:t>预警</w:t>
            </w:r>
          </w:p>
        </w:tc>
        <w:tc>
          <w:tcPr>
            <w:tcW w:w="932" w:type="dxa"/>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w:t>
            </w:r>
          </w:p>
        </w:tc>
        <w:tc>
          <w:tcPr>
            <w:tcW w:w="924" w:type="dxa"/>
          </w:tcPr>
          <w:p w:rsidR="003336DC"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r w:rsidR="003336DC" w:rsidRPr="00B93B78" w:rsidTr="00F12CBC">
        <w:trPr>
          <w:jc w:val="center"/>
        </w:trPr>
        <w:tc>
          <w:tcPr>
            <w:tcW w:w="949"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S_</w:t>
            </w:r>
            <w:r w:rsidRPr="00B93B78">
              <w:rPr>
                <w:rFonts w:asciiTheme="minorEastAsia" w:eastAsiaTheme="minorEastAsia" w:hAnsiTheme="minorEastAsia" w:cs="微软雅黑"/>
                <w:sz w:val="15"/>
                <w:szCs w:val="15"/>
              </w:rPr>
              <w:t>BJ_001</w:t>
            </w:r>
          </w:p>
        </w:tc>
        <w:tc>
          <w:tcPr>
            <w:tcW w:w="670"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200</w:t>
            </w:r>
          </w:p>
        </w:tc>
        <w:tc>
          <w:tcPr>
            <w:tcW w:w="670" w:type="dxa"/>
          </w:tcPr>
          <w:p w:rsidR="003336DC" w:rsidRPr="00B93B78" w:rsidRDefault="003336DC" w:rsidP="003336D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1</w:t>
            </w:r>
            <w:r>
              <w:rPr>
                <w:rFonts w:asciiTheme="minorEastAsia" w:eastAsiaTheme="minorEastAsia" w:hAnsiTheme="minorEastAsia" w:cs="微软雅黑"/>
                <w:sz w:val="15"/>
                <w:szCs w:val="15"/>
              </w:rPr>
              <w:t>5</w:t>
            </w:r>
            <w:r>
              <w:rPr>
                <w:rFonts w:asciiTheme="minorEastAsia" w:eastAsiaTheme="minorEastAsia" w:hAnsiTheme="minorEastAsia" w:cs="微软雅黑" w:hint="eastAsia"/>
                <w:sz w:val="15"/>
                <w:szCs w:val="15"/>
              </w:rPr>
              <w:t>0</w:t>
            </w:r>
          </w:p>
        </w:tc>
        <w:tc>
          <w:tcPr>
            <w:tcW w:w="670" w:type="dxa"/>
          </w:tcPr>
          <w:p w:rsidR="003336DC" w:rsidRPr="00B93B78" w:rsidRDefault="003336DC"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p>
        </w:tc>
        <w:tc>
          <w:tcPr>
            <w:tcW w:w="875" w:type="dxa"/>
          </w:tcPr>
          <w:p w:rsidR="003336DC" w:rsidRPr="00B93B78" w:rsidRDefault="003336DC"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否</w:t>
            </w:r>
          </w:p>
        </w:tc>
        <w:tc>
          <w:tcPr>
            <w:tcW w:w="516"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64</w:t>
            </w:r>
          </w:p>
        </w:tc>
        <w:tc>
          <w:tcPr>
            <w:tcW w:w="703"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58</w:t>
            </w:r>
          </w:p>
        </w:tc>
        <w:tc>
          <w:tcPr>
            <w:tcW w:w="670" w:type="dxa"/>
          </w:tcPr>
          <w:p w:rsidR="003336DC" w:rsidRPr="00B93B78" w:rsidRDefault="003336DC"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r w:rsidRPr="00B93B78">
              <w:rPr>
                <w:rFonts w:asciiTheme="minorEastAsia" w:eastAsiaTheme="minorEastAsia" w:hAnsiTheme="minorEastAsia" w:cs="微软雅黑"/>
                <w:sz w:val="15"/>
                <w:szCs w:val="15"/>
              </w:rPr>
              <w:t>%</w:t>
            </w:r>
          </w:p>
        </w:tc>
        <w:tc>
          <w:tcPr>
            <w:tcW w:w="943" w:type="dxa"/>
          </w:tcPr>
          <w:p w:rsidR="003336DC" w:rsidRPr="00B93B78" w:rsidRDefault="003336DC" w:rsidP="00F12CBC">
            <w:pPr>
              <w:jc w:val="center"/>
              <w:rPr>
                <w:rFonts w:asciiTheme="minorEastAsia" w:eastAsiaTheme="minorEastAsia" w:hAnsiTheme="minorEastAsia" w:cs="微软雅黑"/>
                <w:sz w:val="15"/>
                <w:szCs w:val="15"/>
              </w:rPr>
            </w:pPr>
            <w:r w:rsidRPr="00DE5963">
              <w:rPr>
                <w:rFonts w:asciiTheme="minorEastAsia" w:eastAsiaTheme="minorEastAsia" w:hAnsiTheme="minorEastAsia" w:cs="微软雅黑" w:hint="eastAsia"/>
                <w:color w:val="FF0000"/>
                <w:sz w:val="15"/>
                <w:szCs w:val="15"/>
              </w:rPr>
              <w:t>是</w:t>
            </w:r>
          </w:p>
        </w:tc>
        <w:tc>
          <w:tcPr>
            <w:tcW w:w="932" w:type="dxa"/>
          </w:tcPr>
          <w:p w:rsidR="003336DC" w:rsidRPr="00DE5963" w:rsidRDefault="003336DC" w:rsidP="00F12CBC">
            <w:pPr>
              <w:jc w:val="center"/>
              <w:rPr>
                <w:rFonts w:asciiTheme="minorEastAsia" w:eastAsiaTheme="minorEastAsia" w:hAnsiTheme="minorEastAsia" w:cs="微软雅黑"/>
                <w:sz w:val="15"/>
                <w:szCs w:val="15"/>
              </w:rPr>
            </w:pPr>
            <w:r w:rsidRPr="00DE5963">
              <w:rPr>
                <w:rFonts w:asciiTheme="minorEastAsia" w:eastAsiaTheme="minorEastAsia" w:hAnsiTheme="minorEastAsia" w:cs="微软雅黑"/>
                <w:sz w:val="15"/>
                <w:szCs w:val="15"/>
              </w:rPr>
              <w:t>…</w:t>
            </w:r>
          </w:p>
        </w:tc>
        <w:tc>
          <w:tcPr>
            <w:tcW w:w="924" w:type="dxa"/>
          </w:tcPr>
          <w:p w:rsidR="003336DC" w:rsidRPr="00DE5963"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r w:rsidR="003336DC" w:rsidRPr="00B93B78" w:rsidTr="00F12CBC">
        <w:trPr>
          <w:jc w:val="center"/>
        </w:trPr>
        <w:tc>
          <w:tcPr>
            <w:tcW w:w="949"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lastRenderedPageBreak/>
              <w:t>S_</w:t>
            </w:r>
            <w:r>
              <w:rPr>
                <w:rFonts w:asciiTheme="minorEastAsia" w:eastAsiaTheme="minorEastAsia" w:hAnsiTheme="minorEastAsia" w:cs="微软雅黑" w:hint="eastAsia"/>
                <w:sz w:val="15"/>
                <w:szCs w:val="15"/>
              </w:rPr>
              <w:t>SH_</w:t>
            </w:r>
            <w:r w:rsidRPr="00B93B78">
              <w:rPr>
                <w:rFonts w:asciiTheme="minorEastAsia" w:eastAsiaTheme="minorEastAsia" w:hAnsiTheme="minorEastAsia" w:cs="微软雅黑" w:hint="eastAsia"/>
                <w:sz w:val="15"/>
                <w:szCs w:val="15"/>
              </w:rPr>
              <w:t>002</w:t>
            </w:r>
          </w:p>
        </w:tc>
        <w:tc>
          <w:tcPr>
            <w:tcW w:w="670"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200</w:t>
            </w:r>
          </w:p>
        </w:tc>
        <w:tc>
          <w:tcPr>
            <w:tcW w:w="670"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180</w:t>
            </w:r>
          </w:p>
        </w:tc>
        <w:tc>
          <w:tcPr>
            <w:tcW w:w="670" w:type="dxa"/>
          </w:tcPr>
          <w:p w:rsidR="003336DC" w:rsidRPr="00B93B78" w:rsidRDefault="003336DC"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p>
        </w:tc>
        <w:tc>
          <w:tcPr>
            <w:tcW w:w="875" w:type="dxa"/>
          </w:tcPr>
          <w:p w:rsidR="003336DC" w:rsidRPr="00B93B78" w:rsidRDefault="003336DC"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color w:val="FF0000"/>
                <w:sz w:val="15"/>
                <w:szCs w:val="15"/>
              </w:rPr>
              <w:t>是</w:t>
            </w:r>
          </w:p>
        </w:tc>
        <w:tc>
          <w:tcPr>
            <w:tcW w:w="516"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64</w:t>
            </w:r>
          </w:p>
        </w:tc>
        <w:tc>
          <w:tcPr>
            <w:tcW w:w="703" w:type="dxa"/>
          </w:tcPr>
          <w:p w:rsidR="003336DC" w:rsidRPr="00B93B78" w:rsidRDefault="003336DC" w:rsidP="00F12CBC">
            <w:pP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40</w:t>
            </w:r>
          </w:p>
        </w:tc>
        <w:tc>
          <w:tcPr>
            <w:tcW w:w="670" w:type="dxa"/>
          </w:tcPr>
          <w:p w:rsidR="003336DC" w:rsidRPr="00B93B78" w:rsidRDefault="003336DC" w:rsidP="00F12CBC">
            <w:pP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80</w:t>
            </w:r>
            <w:r w:rsidRPr="00B93B78">
              <w:rPr>
                <w:rFonts w:asciiTheme="minorEastAsia" w:eastAsiaTheme="minorEastAsia" w:hAnsiTheme="minorEastAsia" w:cs="微软雅黑"/>
                <w:sz w:val="15"/>
                <w:szCs w:val="15"/>
              </w:rPr>
              <w:t>%</w:t>
            </w:r>
          </w:p>
        </w:tc>
        <w:tc>
          <w:tcPr>
            <w:tcW w:w="943" w:type="dxa"/>
          </w:tcPr>
          <w:p w:rsidR="003336DC" w:rsidRPr="00B93B78" w:rsidRDefault="003336DC" w:rsidP="00F12CBC">
            <w:pPr>
              <w:jc w:val="center"/>
              <w:rPr>
                <w:rFonts w:asciiTheme="minorEastAsia" w:eastAsiaTheme="minorEastAsia" w:hAnsiTheme="minorEastAsia" w:cs="微软雅黑"/>
                <w:sz w:val="15"/>
                <w:szCs w:val="15"/>
              </w:rPr>
            </w:pPr>
            <w:r w:rsidRPr="00B93B78">
              <w:rPr>
                <w:rFonts w:asciiTheme="minorEastAsia" w:eastAsiaTheme="minorEastAsia" w:hAnsiTheme="minorEastAsia" w:cs="微软雅黑" w:hint="eastAsia"/>
                <w:sz w:val="15"/>
                <w:szCs w:val="15"/>
              </w:rPr>
              <w:t>否</w:t>
            </w:r>
          </w:p>
        </w:tc>
        <w:tc>
          <w:tcPr>
            <w:tcW w:w="932" w:type="dxa"/>
          </w:tcPr>
          <w:p w:rsidR="003336DC" w:rsidRPr="00B93B78"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sz w:val="15"/>
                <w:szCs w:val="15"/>
              </w:rPr>
              <w:t>…</w:t>
            </w:r>
          </w:p>
        </w:tc>
        <w:tc>
          <w:tcPr>
            <w:tcW w:w="924" w:type="dxa"/>
          </w:tcPr>
          <w:p w:rsidR="003336DC" w:rsidRDefault="003336DC" w:rsidP="00F12CBC">
            <w:pPr>
              <w:jc w:val="center"/>
              <w:rPr>
                <w:rFonts w:asciiTheme="minorEastAsia" w:eastAsiaTheme="minorEastAsia" w:hAnsiTheme="minorEastAsia" w:cs="微软雅黑"/>
                <w:sz w:val="15"/>
                <w:szCs w:val="15"/>
              </w:rPr>
            </w:pPr>
            <w:r>
              <w:rPr>
                <w:rFonts w:asciiTheme="minorEastAsia" w:eastAsiaTheme="minorEastAsia" w:hAnsiTheme="minorEastAsia" w:cs="微软雅黑" w:hint="eastAsia"/>
                <w:sz w:val="15"/>
                <w:szCs w:val="15"/>
              </w:rPr>
              <w:t>查看</w:t>
            </w:r>
          </w:p>
        </w:tc>
      </w:tr>
    </w:tbl>
    <w:p w:rsidR="003336DC" w:rsidRDefault="003336DC" w:rsidP="00AC6551">
      <w:pPr>
        <w:spacing w:line="420" w:lineRule="auto"/>
        <w:ind w:firstLine="420"/>
        <w:rPr>
          <w:rFonts w:eastAsiaTheme="minorEastAsia"/>
        </w:rPr>
      </w:pPr>
    </w:p>
    <w:p w:rsidR="00E55B02" w:rsidRDefault="00E876DC" w:rsidP="00AC6551">
      <w:pPr>
        <w:spacing w:line="420" w:lineRule="auto"/>
        <w:ind w:firstLine="420"/>
        <w:rPr>
          <w:rFonts w:asciiTheme="minorEastAsia" w:eastAsiaTheme="minorEastAsia" w:hAnsiTheme="minorEastAsia" w:cs="微软雅黑"/>
          <w:sz w:val="24"/>
          <w:szCs w:val="24"/>
        </w:rPr>
      </w:pPr>
      <w:r w:rsidRPr="00AC6551">
        <w:rPr>
          <w:rFonts w:asciiTheme="minorEastAsia" w:eastAsiaTheme="minorEastAsia" w:hAnsiTheme="minorEastAsia" w:cs="微软雅黑" w:hint="eastAsia"/>
          <w:sz w:val="24"/>
          <w:szCs w:val="24"/>
        </w:rPr>
        <w:t>实例</w:t>
      </w:r>
      <w:r w:rsidRPr="00AC6551">
        <w:rPr>
          <w:rFonts w:asciiTheme="minorEastAsia" w:eastAsiaTheme="minorEastAsia" w:hAnsiTheme="minorEastAsia" w:cs="微软雅黑"/>
          <w:sz w:val="24"/>
          <w:szCs w:val="24"/>
        </w:rPr>
        <w:t>错误日志监控</w:t>
      </w:r>
      <w:r w:rsidRPr="00AC6551">
        <w:rPr>
          <w:rFonts w:asciiTheme="minorEastAsia" w:eastAsiaTheme="minorEastAsia" w:hAnsiTheme="minorEastAsia" w:cs="微软雅黑" w:hint="eastAsia"/>
          <w:sz w:val="24"/>
          <w:szCs w:val="24"/>
        </w:rPr>
        <w:t>包括日志</w:t>
      </w:r>
      <w:r w:rsidRPr="00AC6551">
        <w:rPr>
          <w:rFonts w:asciiTheme="minorEastAsia" w:eastAsiaTheme="minorEastAsia" w:hAnsiTheme="minorEastAsia" w:cs="微软雅黑"/>
          <w:sz w:val="24"/>
          <w:szCs w:val="24"/>
        </w:rPr>
        <w:t>关键字监控</w:t>
      </w:r>
      <w:r w:rsidRPr="00AC6551">
        <w:rPr>
          <w:rFonts w:asciiTheme="minorEastAsia" w:eastAsiaTheme="minorEastAsia" w:hAnsiTheme="minorEastAsia" w:cs="微软雅黑" w:hint="eastAsia"/>
          <w:sz w:val="24"/>
          <w:szCs w:val="24"/>
        </w:rPr>
        <w:t>和</w:t>
      </w:r>
      <w:r w:rsidRPr="00AC6551">
        <w:rPr>
          <w:rFonts w:asciiTheme="minorEastAsia" w:eastAsiaTheme="minorEastAsia" w:hAnsiTheme="minorEastAsia" w:cs="微软雅黑"/>
          <w:sz w:val="24"/>
          <w:szCs w:val="24"/>
        </w:rPr>
        <w:t>错误日志大小监控</w:t>
      </w:r>
      <w:r w:rsidRPr="00AC6551">
        <w:rPr>
          <w:rFonts w:asciiTheme="minorEastAsia" w:eastAsiaTheme="minorEastAsia" w:hAnsiTheme="minorEastAsia" w:cs="微软雅黑" w:hint="eastAsia"/>
          <w:sz w:val="24"/>
          <w:szCs w:val="24"/>
        </w:rPr>
        <w:t>。关键字</w:t>
      </w:r>
      <w:r w:rsidRPr="00AC6551">
        <w:rPr>
          <w:rFonts w:asciiTheme="minorEastAsia" w:eastAsiaTheme="minorEastAsia" w:hAnsiTheme="minorEastAsia" w:cs="微软雅黑"/>
          <w:sz w:val="24"/>
          <w:szCs w:val="24"/>
        </w:rPr>
        <w:t>监控是根据</w:t>
      </w:r>
      <w:r w:rsidRPr="00AC6551">
        <w:rPr>
          <w:rFonts w:asciiTheme="minorEastAsia" w:eastAsiaTheme="minorEastAsia" w:hAnsiTheme="minorEastAsia" w:cs="微软雅黑" w:hint="eastAsia"/>
          <w:sz w:val="24"/>
          <w:szCs w:val="24"/>
        </w:rPr>
        <w:t>预</w:t>
      </w:r>
      <w:r w:rsidRPr="00AC6551">
        <w:rPr>
          <w:rFonts w:asciiTheme="minorEastAsia" w:eastAsiaTheme="minorEastAsia" w:hAnsiTheme="minorEastAsia" w:cs="微软雅黑"/>
          <w:sz w:val="24"/>
          <w:szCs w:val="24"/>
        </w:rPr>
        <w:t>定义的日志关键字（</w:t>
      </w:r>
      <w:r w:rsidRPr="00AC6551">
        <w:rPr>
          <w:rFonts w:asciiTheme="minorEastAsia" w:eastAsiaTheme="minorEastAsia" w:hAnsiTheme="minorEastAsia" w:cs="微软雅黑" w:hint="eastAsia"/>
          <w:sz w:val="24"/>
          <w:szCs w:val="24"/>
        </w:rPr>
        <w:t>例如</w:t>
      </w:r>
      <w:r w:rsidRPr="00AC6551">
        <w:rPr>
          <w:rFonts w:asciiTheme="minorEastAsia" w:eastAsiaTheme="minorEastAsia" w:hAnsiTheme="minorEastAsia" w:cs="微软雅黑"/>
          <w:sz w:val="24"/>
          <w:szCs w:val="24"/>
        </w:rPr>
        <w:t>：error/fail..）</w:t>
      </w:r>
      <w:r w:rsidRPr="00AC6551">
        <w:rPr>
          <w:rFonts w:asciiTheme="minorEastAsia" w:eastAsiaTheme="minorEastAsia" w:hAnsiTheme="minorEastAsia" w:cs="微软雅黑" w:hint="eastAsia"/>
          <w:sz w:val="24"/>
          <w:szCs w:val="24"/>
        </w:rPr>
        <w:t>，区分</w:t>
      </w:r>
      <w:r w:rsidRPr="00AC6551">
        <w:rPr>
          <w:rFonts w:asciiTheme="minorEastAsia" w:eastAsiaTheme="minorEastAsia" w:hAnsiTheme="minorEastAsia" w:cs="微软雅黑"/>
          <w:sz w:val="24"/>
          <w:szCs w:val="24"/>
        </w:rPr>
        <w:t>严重级别，然后进行监控</w:t>
      </w:r>
      <w:r w:rsidR="00E55B02">
        <w:rPr>
          <w:rFonts w:asciiTheme="minorEastAsia" w:eastAsiaTheme="minorEastAsia" w:hAnsiTheme="minorEastAsia" w:cs="微软雅黑" w:hint="eastAsia"/>
          <w:sz w:val="24"/>
          <w:szCs w:val="24"/>
        </w:rPr>
        <w:t>，以</w:t>
      </w:r>
      <w:r w:rsidR="00E55B02">
        <w:rPr>
          <w:rFonts w:asciiTheme="minorEastAsia" w:eastAsiaTheme="minorEastAsia" w:hAnsiTheme="minorEastAsia" w:cs="微软雅黑"/>
          <w:sz w:val="24"/>
          <w:szCs w:val="24"/>
        </w:rPr>
        <w:t>点</w:t>
      </w:r>
      <w:r w:rsidR="00E55B02" w:rsidRPr="00F12CBC">
        <w:rPr>
          <w:rFonts w:asciiTheme="minorEastAsia" w:eastAsiaTheme="minorEastAsia" w:hAnsiTheme="minorEastAsia" w:cs="微软雅黑"/>
          <w:sz w:val="24"/>
          <w:szCs w:val="24"/>
        </w:rPr>
        <w:t>图方式进行展现</w:t>
      </w:r>
      <w:r w:rsidR="00E55B02" w:rsidRPr="00F12CBC">
        <w:rPr>
          <w:rFonts w:asciiTheme="minorEastAsia" w:eastAsiaTheme="minorEastAsia" w:hAnsiTheme="minorEastAsia" w:cs="微软雅黑" w:hint="eastAsia"/>
          <w:sz w:val="24"/>
          <w:szCs w:val="24"/>
        </w:rPr>
        <w:t>,如下图</w:t>
      </w:r>
      <w:r w:rsidR="00E55B02" w:rsidRPr="00F12CBC">
        <w:rPr>
          <w:rFonts w:asciiTheme="minorEastAsia" w:eastAsiaTheme="minorEastAsia" w:hAnsiTheme="minorEastAsia" w:cs="微软雅黑"/>
          <w:sz w:val="24"/>
          <w:szCs w:val="24"/>
        </w:rPr>
        <w:t>：</w:t>
      </w:r>
    </w:p>
    <w:p w:rsidR="00F12CBC" w:rsidRDefault="00F12CBC" w:rsidP="00F12CBC">
      <w:pPr>
        <w:spacing w:line="420" w:lineRule="auto"/>
        <w:jc w:val="center"/>
        <w:rPr>
          <w:rFonts w:asciiTheme="minorEastAsia" w:eastAsiaTheme="minorEastAsia" w:hAnsiTheme="minorEastAsia" w:cs="微软雅黑"/>
          <w:sz w:val="24"/>
          <w:szCs w:val="24"/>
        </w:rPr>
      </w:pPr>
      <w:r>
        <w:rPr>
          <w:noProof/>
        </w:rPr>
        <w:drawing>
          <wp:inline distT="0" distB="0" distL="0" distR="0">
            <wp:extent cx="5084115" cy="1789785"/>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4119" cy="1793307"/>
                    </a:xfrm>
                    <a:prstGeom prst="rect">
                      <a:avLst/>
                    </a:prstGeom>
                  </pic:spPr>
                </pic:pic>
              </a:graphicData>
            </a:graphic>
          </wp:inline>
        </w:drawing>
      </w:r>
    </w:p>
    <w:p w:rsidR="007103F9" w:rsidRPr="00080652" w:rsidRDefault="00AC3B1F" w:rsidP="00B45C7E">
      <w:pPr>
        <w:spacing w:line="420" w:lineRule="auto"/>
        <w:ind w:firstLine="420"/>
        <w:rPr>
          <w:rFonts w:eastAsia="宋体"/>
          <w:szCs w:val="20"/>
        </w:rPr>
      </w:pPr>
      <w:r>
        <w:rPr>
          <w:rFonts w:asciiTheme="minorEastAsia" w:eastAsiaTheme="minorEastAsia" w:hAnsiTheme="minorEastAsia" w:cs="微软雅黑" w:hint="eastAsia"/>
          <w:sz w:val="24"/>
          <w:szCs w:val="24"/>
        </w:rPr>
        <w:t>错误</w:t>
      </w:r>
      <w:r>
        <w:rPr>
          <w:rFonts w:asciiTheme="minorEastAsia" w:eastAsiaTheme="minorEastAsia" w:hAnsiTheme="minorEastAsia" w:cs="微软雅黑"/>
          <w:sz w:val="24"/>
          <w:szCs w:val="24"/>
        </w:rPr>
        <w:t>日志监控</w:t>
      </w:r>
      <w:r>
        <w:rPr>
          <w:rFonts w:asciiTheme="minorEastAsia" w:eastAsiaTheme="minorEastAsia" w:hAnsiTheme="minorEastAsia" w:cs="微软雅黑" w:hint="eastAsia"/>
          <w:sz w:val="24"/>
          <w:szCs w:val="24"/>
        </w:rPr>
        <w:t>指的</w:t>
      </w:r>
      <w:r>
        <w:rPr>
          <w:rFonts w:asciiTheme="minorEastAsia" w:eastAsiaTheme="minorEastAsia" w:hAnsiTheme="minorEastAsia" w:cs="微软雅黑"/>
          <w:sz w:val="24"/>
          <w:szCs w:val="24"/>
        </w:rPr>
        <w:t>就是对</w:t>
      </w:r>
      <w:r>
        <w:rPr>
          <w:rFonts w:asciiTheme="minorEastAsia" w:eastAsiaTheme="minorEastAsia" w:hAnsiTheme="minorEastAsia" w:cs="微软雅黑" w:hint="eastAsia"/>
          <w:sz w:val="24"/>
          <w:szCs w:val="24"/>
        </w:rPr>
        <w:t>uppr</w:t>
      </w:r>
      <w:r>
        <w:rPr>
          <w:rFonts w:asciiTheme="minorEastAsia" w:eastAsiaTheme="minorEastAsia" w:hAnsiTheme="minorEastAsia" w:cs="微软雅黑"/>
          <w:sz w:val="24"/>
          <w:szCs w:val="24"/>
        </w:rPr>
        <w:t>oxy实例和upsql实例的错误日志大小的</w:t>
      </w:r>
      <w:r>
        <w:rPr>
          <w:rFonts w:asciiTheme="minorEastAsia" w:eastAsiaTheme="minorEastAsia" w:hAnsiTheme="minorEastAsia" w:cs="微软雅黑" w:hint="eastAsia"/>
          <w:sz w:val="24"/>
          <w:szCs w:val="24"/>
        </w:rPr>
        <w:t>监控</w:t>
      </w:r>
      <w:r w:rsidR="00E43C3C">
        <w:rPr>
          <w:rFonts w:asciiTheme="minorEastAsia" w:eastAsiaTheme="minorEastAsia" w:hAnsiTheme="minorEastAsia" w:cs="微软雅黑" w:hint="eastAsia"/>
          <w:sz w:val="24"/>
          <w:szCs w:val="24"/>
        </w:rPr>
        <w:t>，</w:t>
      </w:r>
      <w:r w:rsidR="00E43C3C">
        <w:rPr>
          <w:rFonts w:asciiTheme="minorEastAsia" w:eastAsiaTheme="minorEastAsia" w:hAnsiTheme="minorEastAsia" w:cs="微软雅黑"/>
          <w:sz w:val="24"/>
          <w:szCs w:val="24"/>
        </w:rPr>
        <w:t>以及设置</w:t>
      </w:r>
      <w:r w:rsidR="00E43C3C">
        <w:rPr>
          <w:rFonts w:asciiTheme="minorEastAsia" w:eastAsiaTheme="minorEastAsia" w:hAnsiTheme="minorEastAsia" w:cs="微软雅黑" w:hint="eastAsia"/>
          <w:sz w:val="24"/>
          <w:szCs w:val="24"/>
        </w:rPr>
        <w:t>错误</w:t>
      </w:r>
      <w:r w:rsidR="00E43C3C">
        <w:rPr>
          <w:rFonts w:asciiTheme="minorEastAsia" w:eastAsiaTheme="minorEastAsia" w:hAnsiTheme="minorEastAsia" w:cs="微软雅黑"/>
          <w:sz w:val="24"/>
          <w:szCs w:val="24"/>
        </w:rPr>
        <w:t>日志大小的警戒线。</w:t>
      </w:r>
    </w:p>
    <w:p w:rsidR="007103F9" w:rsidRPr="00CB7269" w:rsidRDefault="00F40309"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4" w:name="_Toc432757560"/>
      <w:r>
        <w:rPr>
          <w:rFonts w:asciiTheme="majorEastAsia" w:eastAsiaTheme="majorEastAsia" w:hAnsiTheme="majorEastAsia" w:hint="eastAsia"/>
          <w:b/>
          <w:bCs/>
          <w:kern w:val="0"/>
          <w:sz w:val="28"/>
          <w:szCs w:val="28"/>
        </w:rPr>
        <w:t>upsql</w:t>
      </w:r>
      <w:r w:rsidR="007103F9" w:rsidRPr="00CB7269">
        <w:rPr>
          <w:rFonts w:asciiTheme="majorEastAsia" w:eastAsiaTheme="majorEastAsia" w:hAnsiTheme="majorEastAsia" w:hint="eastAsia"/>
          <w:b/>
          <w:bCs/>
          <w:kern w:val="0"/>
          <w:sz w:val="28"/>
          <w:szCs w:val="28"/>
        </w:rPr>
        <w:t>实例会话监控</w:t>
      </w:r>
      <w:bookmarkEnd w:id="164"/>
    </w:p>
    <w:p w:rsidR="0078234F" w:rsidRPr="0041163E" w:rsidRDefault="0078234F" w:rsidP="0041163E">
      <w:pPr>
        <w:spacing w:line="420" w:lineRule="auto"/>
        <w:ind w:firstLine="420"/>
        <w:rPr>
          <w:rFonts w:asciiTheme="minorEastAsia" w:eastAsiaTheme="minorEastAsia" w:hAnsiTheme="minorEastAsia" w:cs="微软雅黑"/>
          <w:sz w:val="24"/>
          <w:szCs w:val="24"/>
        </w:rPr>
      </w:pPr>
      <w:r w:rsidRPr="0041163E">
        <w:rPr>
          <w:rFonts w:asciiTheme="minorEastAsia" w:eastAsiaTheme="minorEastAsia" w:hAnsiTheme="minorEastAsia" w:cs="微软雅黑" w:hint="eastAsia"/>
          <w:sz w:val="24"/>
          <w:szCs w:val="24"/>
        </w:rPr>
        <w:t>实例会话</w:t>
      </w:r>
      <w:r w:rsidRPr="0041163E">
        <w:rPr>
          <w:rFonts w:asciiTheme="minorEastAsia" w:eastAsiaTheme="minorEastAsia" w:hAnsiTheme="minorEastAsia" w:cs="微软雅黑"/>
          <w:sz w:val="24"/>
          <w:szCs w:val="24"/>
        </w:rPr>
        <w:t>信息展示包括：会话ID、状态、时间、用户、</w:t>
      </w:r>
      <w:r w:rsidR="00AF09FB">
        <w:rPr>
          <w:rFonts w:asciiTheme="minorEastAsia" w:eastAsiaTheme="minorEastAsia" w:hAnsiTheme="minorEastAsia" w:cs="微软雅黑" w:hint="eastAsia"/>
          <w:sz w:val="24"/>
          <w:szCs w:val="24"/>
        </w:rPr>
        <w:t>物理机名</w:t>
      </w:r>
      <w:r w:rsidRPr="0041163E">
        <w:rPr>
          <w:rFonts w:asciiTheme="minorEastAsia" w:eastAsiaTheme="minorEastAsia" w:hAnsiTheme="minorEastAsia" w:cs="微软雅黑"/>
          <w:sz w:val="24"/>
          <w:szCs w:val="24"/>
        </w:rPr>
        <w:t>、执行命令、SQL语句、锁等待</w:t>
      </w:r>
      <w:r w:rsidRPr="0041163E">
        <w:rPr>
          <w:rFonts w:asciiTheme="minorEastAsia" w:eastAsiaTheme="minorEastAsia" w:hAnsiTheme="minorEastAsia" w:cs="微软雅黑" w:hint="eastAsia"/>
          <w:sz w:val="24"/>
          <w:szCs w:val="24"/>
        </w:rPr>
        <w:t>，</w:t>
      </w:r>
      <w:r w:rsidRPr="0041163E">
        <w:rPr>
          <w:rFonts w:asciiTheme="minorEastAsia" w:eastAsiaTheme="minorEastAsia" w:hAnsiTheme="minorEastAsia" w:cs="微软雅黑"/>
          <w:sz w:val="24"/>
          <w:szCs w:val="24"/>
        </w:rPr>
        <w:t>以数据库实例</w:t>
      </w:r>
      <w:r w:rsidRPr="0041163E">
        <w:rPr>
          <w:rFonts w:asciiTheme="minorEastAsia" w:eastAsiaTheme="minorEastAsia" w:hAnsiTheme="minorEastAsia" w:cs="微软雅黑" w:hint="eastAsia"/>
          <w:sz w:val="24"/>
          <w:szCs w:val="24"/>
        </w:rPr>
        <w:t>为</w:t>
      </w:r>
      <w:r w:rsidRPr="0041163E">
        <w:rPr>
          <w:rFonts w:asciiTheme="minorEastAsia" w:eastAsiaTheme="minorEastAsia" w:hAnsiTheme="minorEastAsia" w:cs="微软雅黑"/>
          <w:sz w:val="24"/>
          <w:szCs w:val="24"/>
        </w:rPr>
        <w:t>目标进行</w:t>
      </w:r>
      <w:r w:rsidRPr="0041163E">
        <w:rPr>
          <w:rFonts w:asciiTheme="minorEastAsia" w:eastAsiaTheme="minorEastAsia" w:hAnsiTheme="minorEastAsia" w:cs="微软雅黑" w:hint="eastAsia"/>
          <w:sz w:val="24"/>
          <w:szCs w:val="24"/>
        </w:rPr>
        <w:t>展示，</w:t>
      </w:r>
      <w:r w:rsidRPr="0041163E">
        <w:rPr>
          <w:rFonts w:asciiTheme="minorEastAsia" w:eastAsiaTheme="minorEastAsia" w:hAnsiTheme="minorEastAsia" w:cs="微软雅黑"/>
          <w:sz w:val="24"/>
          <w:szCs w:val="24"/>
        </w:rPr>
        <w:t>如下：</w:t>
      </w:r>
    </w:p>
    <w:tbl>
      <w:tblPr>
        <w:tblStyle w:val="ac"/>
        <w:tblW w:w="0" w:type="auto"/>
        <w:jc w:val="center"/>
        <w:tblLook w:val="04A0"/>
      </w:tblPr>
      <w:tblGrid>
        <w:gridCol w:w="578"/>
        <w:gridCol w:w="746"/>
        <w:gridCol w:w="1788"/>
        <w:gridCol w:w="1264"/>
        <w:gridCol w:w="757"/>
        <w:gridCol w:w="764"/>
      </w:tblGrid>
      <w:tr w:rsidR="003D293E" w:rsidTr="001E491C">
        <w:trPr>
          <w:jc w:val="center"/>
        </w:trPr>
        <w:tc>
          <w:tcPr>
            <w:tcW w:w="578"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ID</w:t>
            </w:r>
          </w:p>
        </w:tc>
        <w:tc>
          <w:tcPr>
            <w:tcW w:w="746"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User</w:t>
            </w:r>
          </w:p>
        </w:tc>
        <w:tc>
          <w:tcPr>
            <w:tcW w:w="1788"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Host</w:t>
            </w:r>
          </w:p>
        </w:tc>
        <w:tc>
          <w:tcPr>
            <w:tcW w:w="1264"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Command</w:t>
            </w:r>
          </w:p>
        </w:tc>
        <w:tc>
          <w:tcPr>
            <w:tcW w:w="757"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Time</w:t>
            </w:r>
          </w:p>
        </w:tc>
        <w:tc>
          <w:tcPr>
            <w:tcW w:w="764"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State</w:t>
            </w:r>
          </w:p>
        </w:tc>
      </w:tr>
      <w:tr w:rsidR="003D293E" w:rsidTr="001E491C">
        <w:trPr>
          <w:jc w:val="center"/>
        </w:trPr>
        <w:tc>
          <w:tcPr>
            <w:tcW w:w="578"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1</w:t>
            </w:r>
          </w:p>
        </w:tc>
        <w:tc>
          <w:tcPr>
            <w:tcW w:w="746" w:type="dxa"/>
          </w:tcPr>
          <w:p w:rsidR="003D293E" w:rsidRDefault="003D293E" w:rsidP="0078234F">
            <w:pPr>
              <w:rPr>
                <w:rFonts w:ascii="微软雅黑" w:eastAsia="微软雅黑" w:hAnsi="微软雅黑" w:cs="微软雅黑"/>
              </w:rPr>
            </w:pPr>
            <w:r>
              <w:rPr>
                <w:rFonts w:ascii="微软雅黑" w:eastAsia="微软雅黑" w:hAnsi="微软雅黑" w:cs="微软雅黑"/>
              </w:rPr>
              <w:t>R</w:t>
            </w:r>
            <w:r>
              <w:rPr>
                <w:rFonts w:ascii="微软雅黑" w:eastAsia="微软雅黑" w:hAnsi="微软雅黑" w:cs="微软雅黑" w:hint="eastAsia"/>
              </w:rPr>
              <w:t>oot</w:t>
            </w:r>
          </w:p>
        </w:tc>
        <w:tc>
          <w:tcPr>
            <w:tcW w:w="1788" w:type="dxa"/>
          </w:tcPr>
          <w:p w:rsidR="003D293E" w:rsidRDefault="003D293E" w:rsidP="0078234F">
            <w:pPr>
              <w:rPr>
                <w:rFonts w:ascii="微软雅黑" w:eastAsia="微软雅黑" w:hAnsi="微软雅黑" w:cs="微软雅黑"/>
              </w:rPr>
            </w:pPr>
            <w:r w:rsidRPr="0078234F">
              <w:rPr>
                <w:rFonts w:ascii="微软雅黑" w:eastAsia="微软雅黑" w:hAnsi="微软雅黑" w:cs="微软雅黑"/>
              </w:rPr>
              <w:t>localhost:10274</w:t>
            </w:r>
          </w:p>
        </w:tc>
        <w:tc>
          <w:tcPr>
            <w:tcW w:w="1264"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Sleep</w:t>
            </w:r>
          </w:p>
        </w:tc>
        <w:tc>
          <w:tcPr>
            <w:tcW w:w="757"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100</w:t>
            </w:r>
          </w:p>
        </w:tc>
        <w:tc>
          <w:tcPr>
            <w:tcW w:w="764" w:type="dxa"/>
          </w:tcPr>
          <w:p w:rsidR="003D293E" w:rsidRDefault="003D293E" w:rsidP="0078234F">
            <w:pPr>
              <w:rPr>
                <w:rFonts w:ascii="微软雅黑" w:eastAsia="微软雅黑" w:hAnsi="微软雅黑" w:cs="微软雅黑"/>
              </w:rPr>
            </w:pPr>
          </w:p>
        </w:tc>
      </w:tr>
      <w:tr w:rsidR="003D293E" w:rsidTr="001E491C">
        <w:trPr>
          <w:jc w:val="center"/>
        </w:trPr>
        <w:tc>
          <w:tcPr>
            <w:tcW w:w="578"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2</w:t>
            </w:r>
          </w:p>
        </w:tc>
        <w:tc>
          <w:tcPr>
            <w:tcW w:w="746" w:type="dxa"/>
          </w:tcPr>
          <w:p w:rsidR="003D293E" w:rsidRDefault="003D293E" w:rsidP="0078234F">
            <w:pPr>
              <w:rPr>
                <w:rFonts w:ascii="微软雅黑" w:eastAsia="微软雅黑" w:hAnsi="微软雅黑" w:cs="微软雅黑"/>
              </w:rPr>
            </w:pPr>
            <w:r>
              <w:rPr>
                <w:rFonts w:ascii="微软雅黑" w:eastAsia="微软雅黑" w:hAnsi="微软雅黑" w:cs="微软雅黑"/>
              </w:rPr>
              <w:t>R</w:t>
            </w:r>
            <w:r>
              <w:rPr>
                <w:rFonts w:ascii="微软雅黑" w:eastAsia="微软雅黑" w:hAnsi="微软雅黑" w:cs="微软雅黑" w:hint="eastAsia"/>
              </w:rPr>
              <w:t>oot</w:t>
            </w:r>
          </w:p>
        </w:tc>
        <w:tc>
          <w:tcPr>
            <w:tcW w:w="1788" w:type="dxa"/>
          </w:tcPr>
          <w:p w:rsidR="003D293E" w:rsidRDefault="003D293E" w:rsidP="0078234F">
            <w:pPr>
              <w:rPr>
                <w:rFonts w:ascii="微软雅黑" w:eastAsia="微软雅黑" w:hAnsi="微软雅黑" w:cs="微软雅黑"/>
              </w:rPr>
            </w:pPr>
            <w:r>
              <w:rPr>
                <w:rFonts w:ascii="微软雅黑" w:eastAsia="微软雅黑" w:hAnsi="微软雅黑" w:cs="微软雅黑"/>
              </w:rPr>
              <w:t>localhost:10275</w:t>
            </w:r>
          </w:p>
        </w:tc>
        <w:tc>
          <w:tcPr>
            <w:tcW w:w="1264"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Sleep</w:t>
            </w:r>
          </w:p>
        </w:tc>
        <w:tc>
          <w:tcPr>
            <w:tcW w:w="757" w:type="dxa"/>
          </w:tcPr>
          <w:p w:rsidR="003D293E" w:rsidRDefault="003D293E" w:rsidP="0078234F">
            <w:pPr>
              <w:rPr>
                <w:rFonts w:ascii="微软雅黑" w:eastAsia="微软雅黑" w:hAnsi="微软雅黑" w:cs="微软雅黑"/>
              </w:rPr>
            </w:pPr>
            <w:r>
              <w:rPr>
                <w:rFonts w:ascii="微软雅黑" w:eastAsia="微软雅黑" w:hAnsi="微软雅黑" w:cs="微软雅黑" w:hint="eastAsia"/>
              </w:rPr>
              <w:t>120</w:t>
            </w:r>
          </w:p>
        </w:tc>
        <w:tc>
          <w:tcPr>
            <w:tcW w:w="764" w:type="dxa"/>
          </w:tcPr>
          <w:p w:rsidR="003D293E" w:rsidRDefault="003D293E" w:rsidP="0078234F">
            <w:pPr>
              <w:rPr>
                <w:rFonts w:ascii="微软雅黑" w:eastAsia="微软雅黑" w:hAnsi="微软雅黑" w:cs="微软雅黑"/>
              </w:rPr>
            </w:pPr>
          </w:p>
        </w:tc>
      </w:tr>
    </w:tbl>
    <w:p w:rsidR="001E491C" w:rsidRPr="0041163E" w:rsidRDefault="001E491C" w:rsidP="0041163E">
      <w:pPr>
        <w:spacing w:line="420" w:lineRule="auto"/>
        <w:ind w:firstLine="420"/>
        <w:rPr>
          <w:rFonts w:asciiTheme="minorEastAsia" w:eastAsiaTheme="minorEastAsia" w:hAnsiTheme="minorEastAsia" w:cs="微软雅黑"/>
          <w:sz w:val="24"/>
          <w:szCs w:val="24"/>
        </w:rPr>
      </w:pPr>
      <w:r w:rsidRPr="0041163E">
        <w:rPr>
          <w:rFonts w:asciiTheme="minorEastAsia" w:eastAsiaTheme="minorEastAsia" w:hAnsiTheme="minorEastAsia" w:cs="微软雅黑" w:hint="eastAsia"/>
          <w:sz w:val="24"/>
          <w:szCs w:val="24"/>
        </w:rPr>
        <w:t>可以根据用户</w:t>
      </w:r>
      <w:r w:rsidRPr="0041163E">
        <w:rPr>
          <w:rFonts w:asciiTheme="minorEastAsia" w:eastAsiaTheme="minorEastAsia" w:hAnsiTheme="minorEastAsia" w:cs="微软雅黑"/>
          <w:sz w:val="24"/>
          <w:szCs w:val="24"/>
        </w:rPr>
        <w:t>、</w:t>
      </w:r>
      <w:r w:rsidR="00AF09FB">
        <w:rPr>
          <w:rFonts w:asciiTheme="minorEastAsia" w:eastAsiaTheme="minorEastAsia" w:hAnsiTheme="minorEastAsia" w:cs="微软雅黑" w:hint="eastAsia"/>
          <w:sz w:val="24"/>
          <w:szCs w:val="24"/>
        </w:rPr>
        <w:t>物理机</w:t>
      </w:r>
      <w:r w:rsidRPr="0041163E">
        <w:rPr>
          <w:rFonts w:asciiTheme="minorEastAsia" w:eastAsiaTheme="minorEastAsia" w:hAnsiTheme="minorEastAsia" w:cs="微软雅黑"/>
          <w:sz w:val="24"/>
          <w:szCs w:val="24"/>
        </w:rPr>
        <w:t>、命令、时间、状态</w:t>
      </w:r>
      <w:r w:rsidRPr="0041163E">
        <w:rPr>
          <w:rFonts w:asciiTheme="minorEastAsia" w:eastAsiaTheme="minorEastAsia" w:hAnsiTheme="minorEastAsia" w:cs="微软雅黑" w:hint="eastAsia"/>
          <w:sz w:val="24"/>
          <w:szCs w:val="24"/>
        </w:rPr>
        <w:t>信息进行筛选</w:t>
      </w:r>
      <w:r w:rsidRPr="0041163E">
        <w:rPr>
          <w:rFonts w:asciiTheme="minorEastAsia" w:eastAsiaTheme="minorEastAsia" w:hAnsiTheme="minorEastAsia" w:cs="微软雅黑"/>
          <w:sz w:val="24"/>
          <w:szCs w:val="24"/>
        </w:rPr>
        <w:t>查询和展现，同时还可以</w:t>
      </w:r>
      <w:r w:rsidR="00711B37" w:rsidRPr="0041163E">
        <w:rPr>
          <w:rFonts w:asciiTheme="minorEastAsia" w:eastAsiaTheme="minorEastAsia" w:hAnsiTheme="minorEastAsia" w:cs="微软雅黑" w:hint="eastAsia"/>
          <w:sz w:val="24"/>
          <w:szCs w:val="24"/>
        </w:rPr>
        <w:t>对指定</w:t>
      </w:r>
      <w:r w:rsidR="00711B37" w:rsidRPr="0041163E">
        <w:rPr>
          <w:rFonts w:asciiTheme="minorEastAsia" w:eastAsiaTheme="minorEastAsia" w:hAnsiTheme="minorEastAsia" w:cs="微软雅黑"/>
          <w:sz w:val="24"/>
          <w:szCs w:val="24"/>
        </w:rPr>
        <w:t>的</w:t>
      </w:r>
      <w:r w:rsidR="00711B37" w:rsidRPr="0041163E">
        <w:rPr>
          <w:rFonts w:asciiTheme="minorEastAsia" w:eastAsiaTheme="minorEastAsia" w:hAnsiTheme="minorEastAsia" w:cs="微软雅黑" w:hint="eastAsia"/>
          <w:sz w:val="24"/>
          <w:szCs w:val="24"/>
        </w:rPr>
        <w:t>会话</w:t>
      </w:r>
      <w:r w:rsidR="00711B37" w:rsidRPr="0041163E">
        <w:rPr>
          <w:rFonts w:asciiTheme="minorEastAsia" w:eastAsiaTheme="minorEastAsia" w:hAnsiTheme="minorEastAsia" w:cs="微软雅黑"/>
          <w:sz w:val="24"/>
          <w:szCs w:val="24"/>
        </w:rPr>
        <w:t>进行kill操作。</w:t>
      </w:r>
    </w:p>
    <w:p w:rsidR="00620EB6" w:rsidRPr="0041163E" w:rsidRDefault="00620EB6" w:rsidP="0041163E">
      <w:pPr>
        <w:spacing w:line="420" w:lineRule="auto"/>
        <w:ind w:firstLine="420"/>
        <w:rPr>
          <w:rFonts w:asciiTheme="minorEastAsia" w:eastAsiaTheme="minorEastAsia" w:hAnsiTheme="minorEastAsia" w:cs="微软雅黑"/>
          <w:sz w:val="24"/>
          <w:szCs w:val="24"/>
        </w:rPr>
      </w:pPr>
      <w:r w:rsidRPr="0041163E">
        <w:rPr>
          <w:rFonts w:asciiTheme="minorEastAsia" w:eastAsiaTheme="minorEastAsia" w:hAnsiTheme="minorEastAsia" w:cs="微软雅黑" w:hint="eastAsia"/>
          <w:sz w:val="24"/>
          <w:szCs w:val="24"/>
        </w:rPr>
        <w:t>对</w:t>
      </w:r>
      <w:r w:rsidRPr="0041163E">
        <w:rPr>
          <w:rFonts w:asciiTheme="minorEastAsia" w:eastAsiaTheme="minorEastAsia" w:hAnsiTheme="minorEastAsia" w:cs="微软雅黑"/>
          <w:sz w:val="24"/>
          <w:szCs w:val="24"/>
        </w:rPr>
        <w:t>实例中所有</w:t>
      </w:r>
      <w:r w:rsidR="00250C06">
        <w:rPr>
          <w:rFonts w:asciiTheme="minorEastAsia" w:eastAsiaTheme="minorEastAsia" w:hAnsiTheme="minorEastAsia" w:cs="微软雅黑" w:hint="eastAsia"/>
          <w:sz w:val="24"/>
          <w:szCs w:val="24"/>
        </w:rPr>
        <w:t>表</w:t>
      </w:r>
      <w:r w:rsidR="00250C06">
        <w:rPr>
          <w:rFonts w:asciiTheme="minorEastAsia" w:eastAsiaTheme="minorEastAsia" w:hAnsiTheme="minorEastAsia" w:cs="微软雅黑"/>
          <w:sz w:val="24"/>
          <w:szCs w:val="24"/>
        </w:rPr>
        <w:t>文件</w:t>
      </w:r>
      <w:r w:rsidRPr="0041163E">
        <w:rPr>
          <w:rFonts w:asciiTheme="minorEastAsia" w:eastAsiaTheme="minorEastAsia" w:hAnsiTheme="minorEastAsia" w:cs="微软雅黑"/>
          <w:sz w:val="24"/>
          <w:szCs w:val="24"/>
        </w:rPr>
        <w:t>的大小进行展现，如下</w:t>
      </w:r>
      <w:r w:rsidRPr="0041163E">
        <w:rPr>
          <w:rFonts w:asciiTheme="minorEastAsia" w:eastAsiaTheme="minorEastAsia" w:hAnsiTheme="minorEastAsia" w:cs="微软雅黑" w:hint="eastAsia"/>
          <w:sz w:val="24"/>
          <w:szCs w:val="24"/>
        </w:rPr>
        <w:t>：</w:t>
      </w:r>
    </w:p>
    <w:tbl>
      <w:tblPr>
        <w:tblStyle w:val="ac"/>
        <w:tblW w:w="0" w:type="auto"/>
        <w:jc w:val="center"/>
        <w:tblLook w:val="04A0"/>
      </w:tblPr>
      <w:tblGrid>
        <w:gridCol w:w="697"/>
        <w:gridCol w:w="977"/>
        <w:gridCol w:w="1523"/>
        <w:gridCol w:w="1464"/>
        <w:gridCol w:w="1286"/>
        <w:gridCol w:w="1264"/>
        <w:gridCol w:w="1311"/>
      </w:tblGrid>
      <w:tr w:rsidR="002347D7" w:rsidTr="002347D7">
        <w:trPr>
          <w:jc w:val="center"/>
        </w:trPr>
        <w:tc>
          <w:tcPr>
            <w:tcW w:w="697"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序号</w:t>
            </w:r>
          </w:p>
        </w:tc>
        <w:tc>
          <w:tcPr>
            <w:tcW w:w="977"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表名</w:t>
            </w:r>
          </w:p>
        </w:tc>
        <w:tc>
          <w:tcPr>
            <w:tcW w:w="1523"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所属</w:t>
            </w:r>
            <w:r>
              <w:rPr>
                <w:rFonts w:ascii="微软雅黑" w:eastAsia="微软雅黑" w:hAnsi="微软雅黑" w:cs="微软雅黑"/>
              </w:rPr>
              <w:t>DB</w:t>
            </w:r>
          </w:p>
        </w:tc>
        <w:tc>
          <w:tcPr>
            <w:tcW w:w="1464"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所属</w:t>
            </w:r>
            <w:r>
              <w:rPr>
                <w:rFonts w:ascii="微软雅黑" w:eastAsia="微软雅黑" w:hAnsi="微软雅黑" w:cs="微软雅黑"/>
              </w:rPr>
              <w:t>DBaaS实例</w:t>
            </w:r>
          </w:p>
        </w:tc>
        <w:tc>
          <w:tcPr>
            <w:tcW w:w="1286"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所属</w:t>
            </w:r>
            <w:r>
              <w:rPr>
                <w:rFonts w:ascii="微软雅黑" w:eastAsia="微软雅黑" w:hAnsi="微软雅黑" w:cs="微软雅黑"/>
              </w:rPr>
              <w:t>业务系统</w:t>
            </w:r>
          </w:p>
        </w:tc>
        <w:tc>
          <w:tcPr>
            <w:tcW w:w="1264"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所属</w:t>
            </w:r>
            <w:r>
              <w:rPr>
                <w:rFonts w:ascii="微软雅黑" w:eastAsia="微软雅黑" w:hAnsi="微软雅黑" w:cs="微软雅黑"/>
              </w:rPr>
              <w:t>租户</w:t>
            </w:r>
          </w:p>
        </w:tc>
        <w:tc>
          <w:tcPr>
            <w:tcW w:w="1311" w:type="dxa"/>
          </w:tcPr>
          <w:p w:rsidR="002347D7" w:rsidRDefault="002347D7" w:rsidP="00F12CBC">
            <w:pPr>
              <w:rPr>
                <w:rFonts w:ascii="微软雅黑" w:eastAsia="微软雅黑" w:hAnsi="微软雅黑" w:cs="微软雅黑"/>
              </w:rPr>
            </w:pPr>
            <w:r>
              <w:rPr>
                <w:rFonts w:ascii="微软雅黑" w:eastAsia="微软雅黑" w:hAnsi="微软雅黑" w:cs="微软雅黑" w:hint="eastAsia"/>
              </w:rPr>
              <w:t>表大小</w:t>
            </w:r>
          </w:p>
        </w:tc>
      </w:tr>
      <w:tr w:rsidR="002347D7" w:rsidTr="002347D7">
        <w:trPr>
          <w:jc w:val="center"/>
        </w:trPr>
        <w:tc>
          <w:tcPr>
            <w:tcW w:w="697" w:type="dxa"/>
          </w:tcPr>
          <w:p w:rsidR="002347D7" w:rsidRDefault="002347D7" w:rsidP="00F12CBC">
            <w:pPr>
              <w:rPr>
                <w:rFonts w:ascii="微软雅黑" w:eastAsia="微软雅黑" w:hAnsi="微软雅黑" w:cs="微软雅黑"/>
              </w:rPr>
            </w:pPr>
          </w:p>
        </w:tc>
        <w:tc>
          <w:tcPr>
            <w:tcW w:w="977" w:type="dxa"/>
          </w:tcPr>
          <w:p w:rsidR="002347D7" w:rsidRDefault="002347D7" w:rsidP="00F12CBC">
            <w:pPr>
              <w:rPr>
                <w:rFonts w:ascii="微软雅黑" w:eastAsia="微软雅黑" w:hAnsi="微软雅黑" w:cs="微软雅黑"/>
              </w:rPr>
            </w:pPr>
          </w:p>
        </w:tc>
        <w:tc>
          <w:tcPr>
            <w:tcW w:w="1523" w:type="dxa"/>
          </w:tcPr>
          <w:p w:rsidR="002347D7" w:rsidRDefault="002347D7" w:rsidP="00F12CBC">
            <w:pPr>
              <w:rPr>
                <w:rFonts w:ascii="微软雅黑" w:eastAsia="微软雅黑" w:hAnsi="微软雅黑" w:cs="微软雅黑"/>
              </w:rPr>
            </w:pPr>
          </w:p>
        </w:tc>
        <w:tc>
          <w:tcPr>
            <w:tcW w:w="1464" w:type="dxa"/>
          </w:tcPr>
          <w:p w:rsidR="002347D7" w:rsidRDefault="002347D7" w:rsidP="00F12CBC">
            <w:pPr>
              <w:rPr>
                <w:rFonts w:ascii="微软雅黑" w:eastAsia="微软雅黑" w:hAnsi="微软雅黑" w:cs="微软雅黑"/>
              </w:rPr>
            </w:pPr>
          </w:p>
        </w:tc>
        <w:tc>
          <w:tcPr>
            <w:tcW w:w="1286" w:type="dxa"/>
          </w:tcPr>
          <w:p w:rsidR="002347D7" w:rsidRDefault="002347D7" w:rsidP="00F12CBC">
            <w:pPr>
              <w:rPr>
                <w:rFonts w:ascii="微软雅黑" w:eastAsia="微软雅黑" w:hAnsi="微软雅黑" w:cs="微软雅黑"/>
              </w:rPr>
            </w:pPr>
          </w:p>
        </w:tc>
        <w:tc>
          <w:tcPr>
            <w:tcW w:w="1264" w:type="dxa"/>
          </w:tcPr>
          <w:p w:rsidR="002347D7" w:rsidRDefault="002347D7" w:rsidP="00F12CBC">
            <w:pPr>
              <w:rPr>
                <w:rFonts w:ascii="微软雅黑" w:eastAsia="微软雅黑" w:hAnsi="微软雅黑" w:cs="微软雅黑"/>
              </w:rPr>
            </w:pPr>
          </w:p>
        </w:tc>
        <w:tc>
          <w:tcPr>
            <w:tcW w:w="1311" w:type="dxa"/>
          </w:tcPr>
          <w:p w:rsidR="002347D7" w:rsidRDefault="002347D7" w:rsidP="00F12CBC">
            <w:pPr>
              <w:rPr>
                <w:rFonts w:ascii="微软雅黑" w:eastAsia="微软雅黑" w:hAnsi="微软雅黑" w:cs="微软雅黑"/>
              </w:rPr>
            </w:pPr>
          </w:p>
        </w:tc>
      </w:tr>
      <w:tr w:rsidR="002347D7" w:rsidTr="002347D7">
        <w:trPr>
          <w:jc w:val="center"/>
        </w:trPr>
        <w:tc>
          <w:tcPr>
            <w:tcW w:w="697" w:type="dxa"/>
          </w:tcPr>
          <w:p w:rsidR="002347D7" w:rsidRDefault="002347D7" w:rsidP="00F12CBC">
            <w:pPr>
              <w:rPr>
                <w:rFonts w:ascii="微软雅黑" w:eastAsia="微软雅黑" w:hAnsi="微软雅黑" w:cs="微软雅黑"/>
              </w:rPr>
            </w:pPr>
          </w:p>
        </w:tc>
        <w:tc>
          <w:tcPr>
            <w:tcW w:w="977" w:type="dxa"/>
          </w:tcPr>
          <w:p w:rsidR="002347D7" w:rsidRDefault="002347D7" w:rsidP="00F12CBC">
            <w:pPr>
              <w:rPr>
                <w:rFonts w:ascii="微软雅黑" w:eastAsia="微软雅黑" w:hAnsi="微软雅黑" w:cs="微软雅黑"/>
              </w:rPr>
            </w:pPr>
          </w:p>
        </w:tc>
        <w:tc>
          <w:tcPr>
            <w:tcW w:w="1523" w:type="dxa"/>
          </w:tcPr>
          <w:p w:rsidR="002347D7" w:rsidRDefault="002347D7" w:rsidP="00F12CBC">
            <w:pPr>
              <w:rPr>
                <w:rFonts w:ascii="微软雅黑" w:eastAsia="微软雅黑" w:hAnsi="微软雅黑" w:cs="微软雅黑"/>
              </w:rPr>
            </w:pPr>
          </w:p>
        </w:tc>
        <w:tc>
          <w:tcPr>
            <w:tcW w:w="1464" w:type="dxa"/>
          </w:tcPr>
          <w:p w:rsidR="002347D7" w:rsidRDefault="002347D7" w:rsidP="00F12CBC">
            <w:pPr>
              <w:rPr>
                <w:rFonts w:ascii="微软雅黑" w:eastAsia="微软雅黑" w:hAnsi="微软雅黑" w:cs="微软雅黑"/>
              </w:rPr>
            </w:pPr>
          </w:p>
        </w:tc>
        <w:tc>
          <w:tcPr>
            <w:tcW w:w="1286" w:type="dxa"/>
          </w:tcPr>
          <w:p w:rsidR="002347D7" w:rsidRDefault="002347D7" w:rsidP="00F12CBC">
            <w:pPr>
              <w:rPr>
                <w:rFonts w:ascii="微软雅黑" w:eastAsia="微软雅黑" w:hAnsi="微软雅黑" w:cs="微软雅黑"/>
              </w:rPr>
            </w:pPr>
          </w:p>
        </w:tc>
        <w:tc>
          <w:tcPr>
            <w:tcW w:w="1264" w:type="dxa"/>
          </w:tcPr>
          <w:p w:rsidR="002347D7" w:rsidRDefault="002347D7" w:rsidP="00F12CBC">
            <w:pPr>
              <w:rPr>
                <w:rFonts w:ascii="微软雅黑" w:eastAsia="微软雅黑" w:hAnsi="微软雅黑" w:cs="微软雅黑"/>
              </w:rPr>
            </w:pPr>
          </w:p>
        </w:tc>
        <w:tc>
          <w:tcPr>
            <w:tcW w:w="1311" w:type="dxa"/>
          </w:tcPr>
          <w:p w:rsidR="002347D7" w:rsidRDefault="002347D7" w:rsidP="00F12CBC">
            <w:pPr>
              <w:rPr>
                <w:rFonts w:ascii="微软雅黑" w:eastAsia="微软雅黑" w:hAnsi="微软雅黑" w:cs="微软雅黑"/>
              </w:rPr>
            </w:pPr>
          </w:p>
        </w:tc>
      </w:tr>
    </w:tbl>
    <w:p w:rsidR="00732A0B" w:rsidRDefault="00732A0B" w:rsidP="00732A0B">
      <w:pPr>
        <w:spacing w:line="420" w:lineRule="auto"/>
        <w:ind w:firstLine="420"/>
        <w:rPr>
          <w:rFonts w:asciiTheme="minorEastAsia" w:eastAsiaTheme="minorEastAsia" w:hAnsiTheme="minorEastAsia" w:cs="微软雅黑"/>
          <w:sz w:val="24"/>
          <w:szCs w:val="24"/>
        </w:rPr>
      </w:pPr>
      <w:r w:rsidRPr="00732A0B">
        <w:rPr>
          <w:rFonts w:asciiTheme="minorEastAsia" w:eastAsiaTheme="minorEastAsia" w:hAnsiTheme="minorEastAsia" w:cs="微软雅黑" w:hint="eastAsia"/>
          <w:sz w:val="24"/>
          <w:szCs w:val="24"/>
        </w:rPr>
        <w:t>锁等待监控需要</w:t>
      </w:r>
      <w:r w:rsidRPr="00732A0B">
        <w:rPr>
          <w:rFonts w:asciiTheme="minorEastAsia" w:eastAsiaTheme="minorEastAsia" w:hAnsiTheme="minorEastAsia" w:cs="微软雅黑"/>
          <w:sz w:val="24"/>
          <w:szCs w:val="24"/>
        </w:rPr>
        <w:t>展现当前处于锁等待的应用、需要执行的SQL、以及当前已获得到锁的应用、正在执行的SQL</w:t>
      </w:r>
      <w:r w:rsidR="00DB2832">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如下：</w:t>
      </w:r>
    </w:p>
    <w:tbl>
      <w:tblPr>
        <w:tblStyle w:val="ac"/>
        <w:tblW w:w="0" w:type="auto"/>
        <w:jc w:val="center"/>
        <w:tblLook w:val="04A0"/>
      </w:tblPr>
      <w:tblGrid>
        <w:gridCol w:w="842"/>
        <w:gridCol w:w="1276"/>
        <w:gridCol w:w="2072"/>
        <w:gridCol w:w="1789"/>
        <w:gridCol w:w="1789"/>
      </w:tblGrid>
      <w:tr w:rsidR="00372F6A" w:rsidTr="00F12CBC">
        <w:trPr>
          <w:jc w:val="center"/>
        </w:trPr>
        <w:tc>
          <w:tcPr>
            <w:tcW w:w="842"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序号</w:t>
            </w:r>
          </w:p>
        </w:tc>
        <w:tc>
          <w:tcPr>
            <w:tcW w:w="1276"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处于</w:t>
            </w:r>
            <w:r w:rsidR="00883C61">
              <w:rPr>
                <w:rFonts w:ascii="微软雅黑" w:eastAsia="微软雅黑" w:hAnsi="微软雅黑" w:cs="微软雅黑"/>
              </w:rPr>
              <w:t>锁等待的</w:t>
            </w:r>
            <w:r w:rsidR="00883C61">
              <w:rPr>
                <w:rFonts w:ascii="微软雅黑" w:eastAsia="微软雅黑" w:hAnsi="微软雅黑" w:cs="微软雅黑" w:hint="eastAsia"/>
              </w:rPr>
              <w:t>应用</w:t>
            </w:r>
          </w:p>
        </w:tc>
        <w:tc>
          <w:tcPr>
            <w:tcW w:w="2072"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需要</w:t>
            </w:r>
            <w:r>
              <w:rPr>
                <w:rFonts w:ascii="微软雅黑" w:eastAsia="微软雅黑" w:hAnsi="微软雅黑" w:cs="微软雅黑"/>
              </w:rPr>
              <w:t>执行的SQL</w:t>
            </w:r>
          </w:p>
        </w:tc>
        <w:tc>
          <w:tcPr>
            <w:tcW w:w="1789"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当前</w:t>
            </w:r>
            <w:r>
              <w:rPr>
                <w:rFonts w:ascii="微软雅黑" w:eastAsia="微软雅黑" w:hAnsi="微软雅黑" w:cs="微软雅黑"/>
              </w:rPr>
              <w:t>得到锁的应用</w:t>
            </w:r>
          </w:p>
        </w:tc>
        <w:tc>
          <w:tcPr>
            <w:tcW w:w="1789"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正在</w:t>
            </w:r>
            <w:r>
              <w:rPr>
                <w:rFonts w:ascii="微软雅黑" w:eastAsia="微软雅黑" w:hAnsi="微软雅黑" w:cs="微软雅黑"/>
              </w:rPr>
              <w:t>执行的SQL</w:t>
            </w:r>
          </w:p>
        </w:tc>
      </w:tr>
      <w:tr w:rsidR="00372F6A" w:rsidTr="00F12CBC">
        <w:trPr>
          <w:jc w:val="center"/>
        </w:trPr>
        <w:tc>
          <w:tcPr>
            <w:tcW w:w="842"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1</w:t>
            </w:r>
          </w:p>
        </w:tc>
        <w:tc>
          <w:tcPr>
            <w:tcW w:w="1276" w:type="dxa"/>
          </w:tcPr>
          <w:p w:rsidR="00372F6A" w:rsidRDefault="00372F6A" w:rsidP="00F12CBC">
            <w:pPr>
              <w:rPr>
                <w:rFonts w:ascii="微软雅黑" w:eastAsia="微软雅黑" w:hAnsi="微软雅黑" w:cs="微软雅黑"/>
              </w:rPr>
            </w:pPr>
          </w:p>
        </w:tc>
        <w:tc>
          <w:tcPr>
            <w:tcW w:w="2072" w:type="dxa"/>
          </w:tcPr>
          <w:p w:rsidR="00372F6A" w:rsidRDefault="00372F6A" w:rsidP="00F12CBC">
            <w:pPr>
              <w:rPr>
                <w:rFonts w:ascii="微软雅黑" w:eastAsia="微软雅黑" w:hAnsi="微软雅黑" w:cs="微软雅黑"/>
              </w:rPr>
            </w:pPr>
          </w:p>
        </w:tc>
        <w:tc>
          <w:tcPr>
            <w:tcW w:w="1789" w:type="dxa"/>
          </w:tcPr>
          <w:p w:rsidR="00372F6A" w:rsidRDefault="00372F6A" w:rsidP="00F12CBC">
            <w:pPr>
              <w:rPr>
                <w:rFonts w:ascii="微软雅黑" w:eastAsia="微软雅黑" w:hAnsi="微软雅黑" w:cs="微软雅黑"/>
              </w:rPr>
            </w:pPr>
          </w:p>
        </w:tc>
        <w:tc>
          <w:tcPr>
            <w:tcW w:w="1789" w:type="dxa"/>
          </w:tcPr>
          <w:p w:rsidR="00372F6A" w:rsidRDefault="00372F6A" w:rsidP="00F12CBC">
            <w:pPr>
              <w:rPr>
                <w:rFonts w:ascii="微软雅黑" w:eastAsia="微软雅黑" w:hAnsi="微软雅黑" w:cs="微软雅黑"/>
              </w:rPr>
            </w:pPr>
          </w:p>
        </w:tc>
      </w:tr>
      <w:tr w:rsidR="00372F6A" w:rsidTr="00F12CBC">
        <w:trPr>
          <w:jc w:val="center"/>
        </w:trPr>
        <w:tc>
          <w:tcPr>
            <w:tcW w:w="842" w:type="dxa"/>
          </w:tcPr>
          <w:p w:rsidR="00372F6A" w:rsidRDefault="00372F6A" w:rsidP="00F12CBC">
            <w:pPr>
              <w:rPr>
                <w:rFonts w:ascii="微软雅黑" w:eastAsia="微软雅黑" w:hAnsi="微软雅黑" w:cs="微软雅黑"/>
              </w:rPr>
            </w:pPr>
            <w:r>
              <w:rPr>
                <w:rFonts w:ascii="微软雅黑" w:eastAsia="微软雅黑" w:hAnsi="微软雅黑" w:cs="微软雅黑" w:hint="eastAsia"/>
              </w:rPr>
              <w:t>2</w:t>
            </w:r>
          </w:p>
        </w:tc>
        <w:tc>
          <w:tcPr>
            <w:tcW w:w="1276" w:type="dxa"/>
          </w:tcPr>
          <w:p w:rsidR="00372F6A" w:rsidRDefault="00372F6A" w:rsidP="00F12CBC">
            <w:pPr>
              <w:rPr>
                <w:rFonts w:ascii="微软雅黑" w:eastAsia="微软雅黑" w:hAnsi="微软雅黑" w:cs="微软雅黑"/>
              </w:rPr>
            </w:pPr>
          </w:p>
        </w:tc>
        <w:tc>
          <w:tcPr>
            <w:tcW w:w="2072" w:type="dxa"/>
          </w:tcPr>
          <w:p w:rsidR="00372F6A" w:rsidRDefault="00372F6A" w:rsidP="00F12CBC">
            <w:pPr>
              <w:rPr>
                <w:rFonts w:ascii="微软雅黑" w:eastAsia="微软雅黑" w:hAnsi="微软雅黑" w:cs="微软雅黑"/>
              </w:rPr>
            </w:pPr>
          </w:p>
        </w:tc>
        <w:tc>
          <w:tcPr>
            <w:tcW w:w="1789" w:type="dxa"/>
          </w:tcPr>
          <w:p w:rsidR="00372F6A" w:rsidRDefault="00372F6A" w:rsidP="00F12CBC">
            <w:pPr>
              <w:rPr>
                <w:rFonts w:ascii="微软雅黑" w:eastAsia="微软雅黑" w:hAnsi="微软雅黑" w:cs="微软雅黑"/>
              </w:rPr>
            </w:pPr>
          </w:p>
        </w:tc>
        <w:tc>
          <w:tcPr>
            <w:tcW w:w="1789" w:type="dxa"/>
          </w:tcPr>
          <w:p w:rsidR="00372F6A" w:rsidRDefault="00372F6A" w:rsidP="00F12CBC">
            <w:pPr>
              <w:rPr>
                <w:rFonts w:ascii="微软雅黑" w:eastAsia="微软雅黑" w:hAnsi="微软雅黑" w:cs="微软雅黑"/>
              </w:rPr>
            </w:pPr>
          </w:p>
        </w:tc>
      </w:tr>
    </w:tbl>
    <w:p w:rsidR="007103F9" w:rsidRPr="00080652" w:rsidRDefault="007103F9" w:rsidP="007103F9">
      <w:pPr>
        <w:spacing w:after="120" w:line="360" w:lineRule="auto"/>
        <w:ind w:firstLine="420"/>
        <w:rPr>
          <w:rFonts w:eastAsia="宋体"/>
          <w:szCs w:val="20"/>
          <w:lang/>
        </w:rPr>
      </w:pPr>
    </w:p>
    <w:p w:rsidR="007103F9" w:rsidRPr="00CB7269" w:rsidRDefault="007103F9"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5" w:name="_Toc432757561"/>
      <w:r w:rsidRPr="00CB7269">
        <w:rPr>
          <w:rFonts w:asciiTheme="majorEastAsia" w:eastAsiaTheme="majorEastAsia" w:hAnsiTheme="majorEastAsia" w:hint="eastAsia"/>
          <w:b/>
          <w:bCs/>
          <w:kern w:val="0"/>
          <w:sz w:val="28"/>
          <w:szCs w:val="28"/>
        </w:rPr>
        <w:t>复制及</w:t>
      </w:r>
      <w:r w:rsidR="00B82133">
        <w:rPr>
          <w:rFonts w:asciiTheme="majorEastAsia" w:eastAsiaTheme="majorEastAsia" w:hAnsiTheme="majorEastAsia" w:hint="eastAsia"/>
          <w:b/>
          <w:bCs/>
          <w:kern w:val="0"/>
          <w:sz w:val="28"/>
          <w:szCs w:val="28"/>
        </w:rPr>
        <w:t>DBaaS实例</w:t>
      </w:r>
      <w:r w:rsidRPr="00CB7269">
        <w:rPr>
          <w:rFonts w:asciiTheme="majorEastAsia" w:eastAsiaTheme="majorEastAsia" w:hAnsiTheme="majorEastAsia" w:hint="eastAsia"/>
          <w:b/>
          <w:bCs/>
          <w:kern w:val="0"/>
          <w:sz w:val="28"/>
          <w:szCs w:val="28"/>
        </w:rPr>
        <w:t>拓扑状态监控</w:t>
      </w:r>
      <w:bookmarkEnd w:id="165"/>
    </w:p>
    <w:p w:rsidR="00CA6153" w:rsidRDefault="00636AAB" w:rsidP="00A22013">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管理员</w:t>
      </w:r>
      <w:r>
        <w:rPr>
          <w:rFonts w:asciiTheme="minorEastAsia" w:eastAsiaTheme="minorEastAsia" w:hAnsiTheme="minorEastAsia" w:cs="微软雅黑"/>
          <w:sz w:val="24"/>
          <w:szCs w:val="24"/>
        </w:rPr>
        <w:t>、监控员</w:t>
      </w:r>
      <w:r>
        <w:rPr>
          <w:rFonts w:asciiTheme="minorEastAsia" w:eastAsiaTheme="minorEastAsia" w:hAnsiTheme="minorEastAsia" w:cs="微软雅黑" w:hint="eastAsia"/>
          <w:sz w:val="24"/>
          <w:szCs w:val="24"/>
        </w:rPr>
        <w:t>可以</w:t>
      </w:r>
      <w:r>
        <w:rPr>
          <w:rFonts w:asciiTheme="minorEastAsia" w:eastAsiaTheme="minorEastAsia" w:hAnsiTheme="minorEastAsia" w:cs="微软雅黑"/>
          <w:sz w:val="24"/>
          <w:szCs w:val="24"/>
        </w:rPr>
        <w:t>监控到，</w:t>
      </w:r>
      <w:r w:rsidR="00CA6153" w:rsidRPr="00A22013">
        <w:rPr>
          <w:rFonts w:asciiTheme="minorEastAsia" w:eastAsiaTheme="minorEastAsia" w:hAnsiTheme="minorEastAsia" w:cs="微软雅黑" w:hint="eastAsia"/>
          <w:sz w:val="24"/>
          <w:szCs w:val="24"/>
        </w:rPr>
        <w:t>复制</w:t>
      </w:r>
      <w:r w:rsidR="00CA6153" w:rsidRPr="00A22013">
        <w:rPr>
          <w:rFonts w:asciiTheme="minorEastAsia" w:eastAsiaTheme="minorEastAsia" w:hAnsiTheme="minorEastAsia" w:cs="微软雅黑"/>
          <w:sz w:val="24"/>
          <w:szCs w:val="24"/>
        </w:rPr>
        <w:t>监控指的是一个</w:t>
      </w:r>
      <w:r w:rsidR="00FE492C">
        <w:rPr>
          <w:rFonts w:asciiTheme="minorEastAsia" w:eastAsiaTheme="minorEastAsia" w:hAnsiTheme="minorEastAsia" w:cs="微软雅黑"/>
          <w:sz w:val="24"/>
          <w:szCs w:val="24"/>
        </w:rPr>
        <w:t>DBaaS实例</w:t>
      </w:r>
      <w:r w:rsidR="00CA6153" w:rsidRPr="00A22013">
        <w:rPr>
          <w:rFonts w:asciiTheme="minorEastAsia" w:eastAsiaTheme="minorEastAsia" w:hAnsiTheme="minorEastAsia" w:cs="微软雅黑"/>
          <w:sz w:val="24"/>
          <w:szCs w:val="24"/>
        </w:rPr>
        <w:t>中</w:t>
      </w:r>
      <w:r w:rsidR="00DC6AB6" w:rsidRPr="00A22013">
        <w:rPr>
          <w:rFonts w:asciiTheme="minorEastAsia" w:eastAsiaTheme="minorEastAsia" w:hAnsiTheme="minorEastAsia" w:cs="微软雅黑" w:hint="eastAsia"/>
          <w:sz w:val="24"/>
          <w:szCs w:val="24"/>
        </w:rPr>
        <w:t>，</w:t>
      </w:r>
      <w:r w:rsidR="00754768">
        <w:rPr>
          <w:rFonts w:asciiTheme="minorEastAsia" w:eastAsiaTheme="minorEastAsia" w:hAnsiTheme="minorEastAsia" w:cs="微软雅黑" w:hint="eastAsia"/>
          <w:sz w:val="24"/>
          <w:szCs w:val="24"/>
        </w:rPr>
        <w:t>upsql</w:t>
      </w:r>
      <w:r w:rsidR="00DC6AB6" w:rsidRPr="00A22013">
        <w:rPr>
          <w:rFonts w:asciiTheme="minorEastAsia" w:eastAsiaTheme="minorEastAsia" w:hAnsiTheme="minorEastAsia" w:cs="微软雅黑"/>
          <w:sz w:val="24"/>
          <w:szCs w:val="24"/>
        </w:rPr>
        <w:t>实例</w:t>
      </w:r>
      <w:r w:rsidR="00DC6AB6" w:rsidRPr="00A22013">
        <w:rPr>
          <w:rFonts w:asciiTheme="minorEastAsia" w:eastAsiaTheme="minorEastAsia" w:hAnsiTheme="minorEastAsia" w:cs="微软雅黑" w:hint="eastAsia"/>
          <w:sz w:val="24"/>
          <w:szCs w:val="24"/>
        </w:rPr>
        <w:t>之间</w:t>
      </w:r>
      <w:r w:rsidR="00DC6AB6" w:rsidRPr="00A22013">
        <w:rPr>
          <w:rFonts w:asciiTheme="minorEastAsia" w:eastAsiaTheme="minorEastAsia" w:hAnsiTheme="minorEastAsia" w:cs="微软雅黑"/>
          <w:sz w:val="24"/>
          <w:szCs w:val="24"/>
        </w:rPr>
        <w:t>的复制（</w:t>
      </w:r>
      <w:r w:rsidR="00DC6AB6" w:rsidRPr="00A22013">
        <w:rPr>
          <w:rFonts w:asciiTheme="minorEastAsia" w:eastAsiaTheme="minorEastAsia" w:hAnsiTheme="minorEastAsia" w:cs="微软雅黑" w:hint="eastAsia"/>
          <w:sz w:val="24"/>
          <w:szCs w:val="24"/>
        </w:rPr>
        <w:t>主从</w:t>
      </w:r>
      <w:r w:rsidR="00DC6AB6" w:rsidRPr="00A22013">
        <w:rPr>
          <w:rFonts w:asciiTheme="minorEastAsia" w:eastAsiaTheme="minorEastAsia" w:hAnsiTheme="minorEastAsia" w:cs="微软雅黑"/>
          <w:sz w:val="24"/>
          <w:szCs w:val="24"/>
        </w:rPr>
        <w:t>）</w:t>
      </w:r>
      <w:r w:rsidR="00DC6AB6" w:rsidRPr="00A22013">
        <w:rPr>
          <w:rFonts w:asciiTheme="minorEastAsia" w:eastAsiaTheme="minorEastAsia" w:hAnsiTheme="minorEastAsia" w:cs="微软雅黑" w:hint="eastAsia"/>
          <w:sz w:val="24"/>
          <w:szCs w:val="24"/>
        </w:rPr>
        <w:t>关系</w:t>
      </w:r>
      <w:r w:rsidR="00DC6AB6" w:rsidRPr="00A22013">
        <w:rPr>
          <w:rFonts w:asciiTheme="minorEastAsia" w:eastAsiaTheme="minorEastAsia" w:hAnsiTheme="minorEastAsia" w:cs="微软雅黑"/>
          <w:sz w:val="24"/>
          <w:szCs w:val="24"/>
        </w:rPr>
        <w:t>，监控</w:t>
      </w:r>
      <w:r w:rsidR="00DC6AB6" w:rsidRPr="00A22013">
        <w:rPr>
          <w:rFonts w:asciiTheme="minorEastAsia" w:eastAsiaTheme="minorEastAsia" w:hAnsiTheme="minorEastAsia" w:cs="微软雅黑" w:hint="eastAsia"/>
          <w:sz w:val="24"/>
          <w:szCs w:val="24"/>
        </w:rPr>
        <w:t>内容</w:t>
      </w:r>
      <w:r w:rsidR="00DC6AB6" w:rsidRPr="00A22013">
        <w:rPr>
          <w:rFonts w:asciiTheme="minorEastAsia" w:eastAsiaTheme="minorEastAsia" w:hAnsiTheme="minorEastAsia" w:cs="微软雅黑"/>
          <w:sz w:val="24"/>
          <w:szCs w:val="24"/>
        </w:rPr>
        <w:t>包括：</w:t>
      </w:r>
      <w:r w:rsidR="00AF09FB">
        <w:rPr>
          <w:rFonts w:asciiTheme="minorEastAsia" w:eastAsiaTheme="minorEastAsia" w:hAnsiTheme="minorEastAsia" w:cs="微软雅黑" w:hint="eastAsia"/>
          <w:sz w:val="24"/>
          <w:szCs w:val="24"/>
        </w:rPr>
        <w:t>物理机</w:t>
      </w:r>
      <w:r w:rsidR="00DC6AB6" w:rsidRPr="00A22013">
        <w:rPr>
          <w:rFonts w:asciiTheme="minorEastAsia" w:eastAsiaTheme="minorEastAsia" w:hAnsiTheme="minorEastAsia" w:cs="微软雅黑"/>
          <w:sz w:val="24"/>
          <w:szCs w:val="24"/>
        </w:rPr>
        <w:t>名、IP地址、端口、运行状态、角色、读写模式、slave_sql</w:t>
      </w:r>
      <w:r w:rsidR="00DC6AB6" w:rsidRPr="00A22013">
        <w:rPr>
          <w:rFonts w:asciiTheme="minorEastAsia" w:eastAsiaTheme="minorEastAsia" w:hAnsiTheme="minorEastAsia" w:cs="微软雅黑" w:hint="eastAsia"/>
          <w:sz w:val="24"/>
          <w:szCs w:val="24"/>
        </w:rPr>
        <w:t>状态、</w:t>
      </w:r>
      <w:r w:rsidR="00DC6AB6" w:rsidRPr="00A22013">
        <w:rPr>
          <w:rFonts w:asciiTheme="minorEastAsia" w:eastAsiaTheme="minorEastAsia" w:hAnsiTheme="minorEastAsia" w:cs="微软雅黑"/>
          <w:sz w:val="24"/>
          <w:szCs w:val="24"/>
        </w:rPr>
        <w:t>slave_io状态、备库落后时间、备库当前binlog文件名、备库当前binlog位置、</w:t>
      </w:r>
      <w:r w:rsidR="00DC6AB6" w:rsidRPr="00A22013">
        <w:rPr>
          <w:rFonts w:asciiTheme="minorEastAsia" w:eastAsiaTheme="minorEastAsia" w:hAnsiTheme="minorEastAsia" w:cs="微软雅黑" w:hint="eastAsia"/>
          <w:sz w:val="24"/>
          <w:szCs w:val="24"/>
        </w:rPr>
        <w:t>主库</w:t>
      </w:r>
      <w:r w:rsidR="00DC6AB6" w:rsidRPr="00A22013">
        <w:rPr>
          <w:rFonts w:asciiTheme="minorEastAsia" w:eastAsiaTheme="minorEastAsia" w:hAnsiTheme="minorEastAsia" w:cs="微软雅黑"/>
          <w:sz w:val="24"/>
          <w:szCs w:val="24"/>
        </w:rPr>
        <w:t>当前binlog文件名、主库当前binlog位置。</w:t>
      </w:r>
      <w:r w:rsidR="00B21F66" w:rsidRPr="00A22013">
        <w:rPr>
          <w:rFonts w:asciiTheme="minorEastAsia" w:eastAsiaTheme="minorEastAsia" w:hAnsiTheme="minorEastAsia" w:cs="微软雅黑" w:hint="eastAsia"/>
          <w:sz w:val="24"/>
          <w:szCs w:val="24"/>
        </w:rPr>
        <w:t>这些</w:t>
      </w:r>
      <w:r w:rsidR="00B21F66" w:rsidRPr="00A22013">
        <w:rPr>
          <w:rFonts w:asciiTheme="minorEastAsia" w:eastAsiaTheme="minorEastAsia" w:hAnsiTheme="minorEastAsia" w:cs="微软雅黑"/>
          <w:sz w:val="24"/>
          <w:szCs w:val="24"/>
        </w:rPr>
        <w:t>信息以表格展现，</w:t>
      </w:r>
      <w:r w:rsidR="00B21F66" w:rsidRPr="00A22013">
        <w:rPr>
          <w:rFonts w:asciiTheme="minorEastAsia" w:eastAsiaTheme="minorEastAsia" w:hAnsiTheme="minorEastAsia" w:cs="微软雅黑" w:hint="eastAsia"/>
          <w:sz w:val="24"/>
          <w:szCs w:val="24"/>
        </w:rPr>
        <w:t>每个</w:t>
      </w:r>
      <w:r w:rsidR="00B21F66" w:rsidRPr="00A22013">
        <w:rPr>
          <w:rFonts w:asciiTheme="minorEastAsia" w:eastAsiaTheme="minorEastAsia" w:hAnsiTheme="minorEastAsia" w:cs="微软雅黑"/>
          <w:sz w:val="24"/>
          <w:szCs w:val="24"/>
        </w:rPr>
        <w:t>表格需要指明</w:t>
      </w:r>
      <w:r w:rsidR="00FE492C">
        <w:rPr>
          <w:rFonts w:asciiTheme="minorEastAsia" w:eastAsiaTheme="minorEastAsia" w:hAnsiTheme="minorEastAsia" w:cs="微软雅黑" w:hint="eastAsia"/>
          <w:sz w:val="24"/>
          <w:szCs w:val="24"/>
        </w:rPr>
        <w:t>DBaaS实例</w:t>
      </w:r>
      <w:r w:rsidR="00B21F66" w:rsidRPr="00A22013">
        <w:rPr>
          <w:rFonts w:asciiTheme="minorEastAsia" w:eastAsiaTheme="minorEastAsia" w:hAnsiTheme="minorEastAsia" w:cs="微软雅黑"/>
          <w:sz w:val="24"/>
          <w:szCs w:val="24"/>
        </w:rPr>
        <w:t xml:space="preserve"> Id以及所属业务系统，同时提供</w:t>
      </w:r>
      <w:r w:rsidR="00B21F66" w:rsidRPr="00A22013">
        <w:rPr>
          <w:rFonts w:asciiTheme="minorEastAsia" w:eastAsiaTheme="minorEastAsia" w:hAnsiTheme="minorEastAsia" w:cs="微软雅黑" w:hint="eastAsia"/>
          <w:sz w:val="24"/>
          <w:szCs w:val="24"/>
        </w:rPr>
        <w:t>下载</w:t>
      </w:r>
      <w:r w:rsidR="00B21F66" w:rsidRPr="00A22013">
        <w:rPr>
          <w:rFonts w:asciiTheme="minorEastAsia" w:eastAsiaTheme="minorEastAsia" w:hAnsiTheme="minorEastAsia" w:cs="微软雅黑"/>
          <w:sz w:val="24"/>
          <w:szCs w:val="24"/>
        </w:rPr>
        <w:t>Excel表格，如下：</w:t>
      </w:r>
    </w:p>
    <w:p w:rsidR="006D1366" w:rsidRPr="00A22013" w:rsidRDefault="006D1366" w:rsidP="006D1366">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921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21000"/>
                    </a:xfrm>
                    <a:prstGeom prst="rect">
                      <a:avLst/>
                    </a:prstGeom>
                  </pic:spPr>
                </pic:pic>
              </a:graphicData>
            </a:graphic>
          </wp:inline>
        </w:drawing>
      </w:r>
    </w:p>
    <w:p w:rsidR="007103F9" w:rsidRPr="00CB7269" w:rsidRDefault="006C409C"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6" w:name="_Toc432757562"/>
      <w:r>
        <w:rPr>
          <w:rFonts w:asciiTheme="majorEastAsia" w:eastAsiaTheme="majorEastAsia" w:hAnsiTheme="majorEastAsia" w:hint="eastAsia"/>
          <w:b/>
          <w:bCs/>
          <w:kern w:val="0"/>
          <w:sz w:val="28"/>
          <w:szCs w:val="28"/>
        </w:rPr>
        <w:t>upsql</w:t>
      </w:r>
      <w:r w:rsidR="007103F9" w:rsidRPr="00CB7269">
        <w:rPr>
          <w:rFonts w:asciiTheme="majorEastAsia" w:eastAsiaTheme="majorEastAsia" w:hAnsiTheme="majorEastAsia" w:hint="eastAsia"/>
          <w:b/>
          <w:bCs/>
          <w:kern w:val="0"/>
          <w:sz w:val="28"/>
          <w:szCs w:val="28"/>
        </w:rPr>
        <w:t>实例性能监控</w:t>
      </w:r>
      <w:bookmarkEnd w:id="166"/>
    </w:p>
    <w:p w:rsidR="007103F9" w:rsidRDefault="00636AAB" w:rsidP="0044163B">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允许</w:t>
      </w:r>
      <w:r>
        <w:rPr>
          <w:rFonts w:asciiTheme="minorEastAsia" w:eastAsiaTheme="minorEastAsia" w:hAnsiTheme="minorEastAsia" w:cs="微软雅黑"/>
          <w:sz w:val="24"/>
          <w:szCs w:val="24"/>
        </w:rPr>
        <w:t>租户监控</w:t>
      </w:r>
      <w:r w:rsidR="00765621" w:rsidRPr="00D72A58">
        <w:rPr>
          <w:rFonts w:asciiTheme="minorEastAsia" w:eastAsiaTheme="minorEastAsia" w:hAnsiTheme="minorEastAsia" w:cs="微软雅黑" w:hint="eastAsia"/>
          <w:sz w:val="24"/>
          <w:szCs w:val="24"/>
        </w:rPr>
        <w:t>实例实时</w:t>
      </w:r>
      <w:r w:rsidR="00765621" w:rsidRPr="00D72A58">
        <w:rPr>
          <w:rFonts w:asciiTheme="minorEastAsia" w:eastAsiaTheme="minorEastAsia" w:hAnsiTheme="minorEastAsia" w:cs="微软雅黑"/>
          <w:sz w:val="24"/>
          <w:szCs w:val="24"/>
        </w:rPr>
        <w:t>性能</w:t>
      </w:r>
      <w:r>
        <w:rPr>
          <w:rFonts w:asciiTheme="minorEastAsia" w:eastAsiaTheme="minorEastAsia" w:hAnsiTheme="minorEastAsia" w:cs="微软雅黑" w:hint="eastAsia"/>
          <w:sz w:val="24"/>
          <w:szCs w:val="24"/>
        </w:rPr>
        <w:t>，</w:t>
      </w:r>
      <w:r w:rsidR="00765621" w:rsidRPr="00D72A58">
        <w:rPr>
          <w:rFonts w:asciiTheme="minorEastAsia" w:eastAsiaTheme="minorEastAsia" w:hAnsiTheme="minorEastAsia" w:cs="微软雅黑"/>
          <w:sz w:val="24"/>
          <w:szCs w:val="24"/>
        </w:rPr>
        <w:t>包括：UPSQL Server每秒钟insert笔数、UPSQL Server每秒钟update笔数、UPSQL Server每秒钟delete笔数、UPSQL Server每秒钟select笔数；</w:t>
      </w:r>
      <w:r w:rsidR="005F74B7" w:rsidRPr="00D72A58">
        <w:rPr>
          <w:rFonts w:asciiTheme="minorEastAsia" w:eastAsiaTheme="minorEastAsia" w:hAnsiTheme="minorEastAsia" w:cs="微软雅黑" w:hint="eastAsia"/>
          <w:sz w:val="24"/>
          <w:szCs w:val="24"/>
        </w:rPr>
        <w:t>INNODB</w:t>
      </w:r>
      <w:r w:rsidR="005F74B7" w:rsidRPr="00D72A58">
        <w:rPr>
          <w:rFonts w:asciiTheme="minorEastAsia" w:eastAsiaTheme="minorEastAsia" w:hAnsiTheme="minorEastAsia" w:cs="微软雅黑"/>
          <w:sz w:val="24"/>
          <w:szCs w:val="24"/>
        </w:rPr>
        <w:t xml:space="preserve"> 每秒钟update笔数</w:t>
      </w:r>
      <w:r w:rsidR="005F74B7" w:rsidRPr="00D72A58">
        <w:rPr>
          <w:rFonts w:asciiTheme="minorEastAsia" w:eastAsiaTheme="minorEastAsia" w:hAnsiTheme="minorEastAsia" w:cs="微软雅黑" w:hint="eastAsia"/>
          <w:sz w:val="24"/>
          <w:szCs w:val="24"/>
        </w:rPr>
        <w:t>、INNODB</w:t>
      </w:r>
      <w:r w:rsidR="005F74B7" w:rsidRPr="00D72A58">
        <w:rPr>
          <w:rFonts w:asciiTheme="minorEastAsia" w:eastAsiaTheme="minorEastAsia" w:hAnsiTheme="minorEastAsia" w:cs="微软雅黑"/>
          <w:sz w:val="24"/>
          <w:szCs w:val="24"/>
        </w:rPr>
        <w:t xml:space="preserve"> 每秒钟delete笔数</w:t>
      </w:r>
      <w:r w:rsidR="005F74B7" w:rsidRPr="00D72A58">
        <w:rPr>
          <w:rFonts w:asciiTheme="minorEastAsia" w:eastAsiaTheme="minorEastAsia" w:hAnsiTheme="minorEastAsia" w:cs="微软雅黑" w:hint="eastAsia"/>
          <w:sz w:val="24"/>
          <w:szCs w:val="24"/>
        </w:rPr>
        <w:t>、INNODB</w:t>
      </w:r>
      <w:r w:rsidR="005F74B7" w:rsidRPr="00D72A58">
        <w:rPr>
          <w:rFonts w:asciiTheme="minorEastAsia" w:eastAsiaTheme="minorEastAsia" w:hAnsiTheme="minorEastAsia" w:cs="微软雅黑"/>
          <w:sz w:val="24"/>
          <w:szCs w:val="24"/>
        </w:rPr>
        <w:t xml:space="preserve"> 每秒钟insert笔数</w:t>
      </w:r>
      <w:r w:rsidR="005F74B7" w:rsidRPr="00D72A58">
        <w:rPr>
          <w:rFonts w:asciiTheme="minorEastAsia" w:eastAsiaTheme="minorEastAsia" w:hAnsiTheme="minorEastAsia" w:cs="微软雅黑" w:hint="eastAsia"/>
          <w:sz w:val="24"/>
          <w:szCs w:val="24"/>
        </w:rPr>
        <w:t>、INNODB</w:t>
      </w:r>
      <w:r w:rsidR="005F74B7" w:rsidRPr="00D72A58">
        <w:rPr>
          <w:rFonts w:asciiTheme="minorEastAsia" w:eastAsiaTheme="minorEastAsia" w:hAnsiTheme="minorEastAsia" w:cs="微软雅黑"/>
          <w:sz w:val="24"/>
          <w:szCs w:val="24"/>
        </w:rPr>
        <w:t xml:space="preserve"> 每秒钟select笔数</w:t>
      </w:r>
      <w:r w:rsidR="00D72A58" w:rsidRPr="00D72A58">
        <w:rPr>
          <w:rFonts w:asciiTheme="minorEastAsia" w:eastAsiaTheme="minorEastAsia" w:hAnsiTheme="minorEastAsia" w:cs="微软雅黑" w:hint="eastAsia"/>
          <w:sz w:val="24"/>
          <w:szCs w:val="24"/>
        </w:rPr>
        <w:t>；INNODB</w:t>
      </w:r>
      <w:r w:rsidR="00D72A58" w:rsidRPr="00D72A58">
        <w:rPr>
          <w:rFonts w:asciiTheme="minorEastAsia" w:eastAsiaTheme="minorEastAsia" w:hAnsiTheme="minorEastAsia" w:cs="微软雅黑"/>
          <w:sz w:val="24"/>
          <w:szCs w:val="24"/>
        </w:rPr>
        <w:t xml:space="preserve"> buffer的总大小、INNODB buffer的脏页数、</w:t>
      </w:r>
      <w:r w:rsidR="00D72A58" w:rsidRPr="00D72A58">
        <w:rPr>
          <w:rFonts w:asciiTheme="minorEastAsia" w:eastAsiaTheme="minorEastAsia" w:hAnsiTheme="minorEastAsia" w:cs="微软雅黑" w:hint="eastAsia"/>
          <w:sz w:val="24"/>
          <w:szCs w:val="24"/>
        </w:rPr>
        <w:t>INNODB</w:t>
      </w:r>
      <w:r w:rsidR="00D72A58" w:rsidRPr="00D72A58">
        <w:rPr>
          <w:rFonts w:asciiTheme="minorEastAsia" w:eastAsiaTheme="minorEastAsia" w:hAnsiTheme="minorEastAsia" w:cs="微软雅黑"/>
          <w:sz w:val="24"/>
          <w:szCs w:val="24"/>
        </w:rPr>
        <w:t xml:space="preserve"> buffer的剩余大小、INNODB buffer的命中率</w:t>
      </w:r>
      <w:r w:rsidR="00D72A58" w:rsidRPr="00D72A58">
        <w:rPr>
          <w:rFonts w:asciiTheme="minorEastAsia" w:eastAsiaTheme="minorEastAsia" w:hAnsiTheme="minorEastAsia" w:cs="微软雅黑" w:hint="eastAsia"/>
          <w:sz w:val="24"/>
          <w:szCs w:val="24"/>
        </w:rPr>
        <w:t>；</w:t>
      </w:r>
      <w:r w:rsidR="00D72A58" w:rsidRPr="00D72A58">
        <w:rPr>
          <w:rFonts w:asciiTheme="minorEastAsia" w:eastAsiaTheme="minorEastAsia" w:hAnsiTheme="minorEastAsia" w:cs="微软雅黑"/>
          <w:sz w:val="24"/>
          <w:szCs w:val="24"/>
        </w:rPr>
        <w:t>当前连接的线程数、</w:t>
      </w:r>
      <w:r w:rsidR="00D72A58" w:rsidRPr="00D72A58">
        <w:rPr>
          <w:rFonts w:asciiTheme="minorEastAsia" w:eastAsiaTheme="minorEastAsia" w:hAnsiTheme="minorEastAsia" w:cs="微软雅黑" w:hint="eastAsia"/>
          <w:sz w:val="24"/>
          <w:szCs w:val="24"/>
        </w:rPr>
        <w:t>正在</w:t>
      </w:r>
      <w:r w:rsidR="00D72A58" w:rsidRPr="00D72A58">
        <w:rPr>
          <w:rFonts w:asciiTheme="minorEastAsia" w:eastAsiaTheme="minorEastAsia" w:hAnsiTheme="minorEastAsia" w:cs="微软雅黑"/>
          <w:sz w:val="24"/>
          <w:szCs w:val="24"/>
        </w:rPr>
        <w:t>执行的</w:t>
      </w:r>
      <w:r w:rsidR="00D72A58" w:rsidRPr="00D72A58">
        <w:rPr>
          <w:rFonts w:asciiTheme="minorEastAsia" w:eastAsiaTheme="minorEastAsia" w:hAnsiTheme="minorEastAsia" w:cs="微软雅黑" w:hint="eastAsia"/>
          <w:sz w:val="24"/>
          <w:szCs w:val="24"/>
        </w:rPr>
        <w:t>线程</w:t>
      </w:r>
      <w:r w:rsidR="00D72A58" w:rsidRPr="00D72A58">
        <w:rPr>
          <w:rFonts w:asciiTheme="minorEastAsia" w:eastAsiaTheme="minorEastAsia" w:hAnsiTheme="minorEastAsia" w:cs="微软雅黑"/>
          <w:sz w:val="24"/>
          <w:szCs w:val="24"/>
        </w:rPr>
        <w:t>数、</w:t>
      </w:r>
      <w:r w:rsidR="00D72A58" w:rsidRPr="00D72A58">
        <w:rPr>
          <w:rFonts w:asciiTheme="minorEastAsia" w:eastAsiaTheme="minorEastAsia" w:hAnsiTheme="minorEastAsia" w:cs="微软雅黑" w:hint="eastAsia"/>
          <w:sz w:val="24"/>
          <w:szCs w:val="24"/>
        </w:rPr>
        <w:t>当前</w:t>
      </w:r>
      <w:r w:rsidR="00D72A58" w:rsidRPr="00D72A58">
        <w:rPr>
          <w:rFonts w:asciiTheme="minorEastAsia" w:eastAsiaTheme="minorEastAsia" w:hAnsiTheme="minorEastAsia" w:cs="微软雅黑"/>
          <w:sz w:val="24"/>
          <w:szCs w:val="24"/>
        </w:rPr>
        <w:t>打开的</w:t>
      </w:r>
      <w:r w:rsidR="00D72A58" w:rsidRPr="00D72A58">
        <w:rPr>
          <w:rFonts w:asciiTheme="minorEastAsia" w:eastAsiaTheme="minorEastAsia" w:hAnsiTheme="minorEastAsia" w:cs="微软雅黑" w:hint="eastAsia"/>
          <w:sz w:val="24"/>
          <w:szCs w:val="24"/>
        </w:rPr>
        <w:t>表格数</w:t>
      </w:r>
      <w:r w:rsidR="00D72A58" w:rsidRPr="00D72A58">
        <w:rPr>
          <w:rFonts w:asciiTheme="minorEastAsia" w:eastAsiaTheme="minorEastAsia" w:hAnsiTheme="minorEastAsia" w:cs="微软雅黑"/>
          <w:sz w:val="24"/>
          <w:szCs w:val="24"/>
        </w:rPr>
        <w:t>。</w:t>
      </w:r>
      <w:r w:rsidR="00D72A58" w:rsidRPr="00D72A58">
        <w:rPr>
          <w:rFonts w:asciiTheme="minorEastAsia" w:eastAsiaTheme="minorEastAsia" w:hAnsiTheme="minorEastAsia" w:cs="微软雅黑" w:hint="eastAsia"/>
          <w:sz w:val="24"/>
          <w:szCs w:val="24"/>
        </w:rPr>
        <w:t>这些</w:t>
      </w:r>
      <w:r w:rsidR="00D72A58" w:rsidRPr="00D72A58">
        <w:rPr>
          <w:rFonts w:asciiTheme="minorEastAsia" w:eastAsiaTheme="minorEastAsia" w:hAnsiTheme="minorEastAsia" w:cs="微软雅黑"/>
          <w:sz w:val="24"/>
          <w:szCs w:val="24"/>
        </w:rPr>
        <w:t>信息都采用折线图展现</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保留一个月</w:t>
      </w:r>
      <w:r>
        <w:rPr>
          <w:rFonts w:asciiTheme="minorEastAsia" w:eastAsiaTheme="minorEastAsia" w:hAnsiTheme="minorEastAsia" w:cs="微软雅黑" w:hint="eastAsia"/>
          <w:sz w:val="24"/>
          <w:szCs w:val="24"/>
        </w:rPr>
        <w:t>数据</w:t>
      </w:r>
      <w:r w:rsidR="00D72A58" w:rsidRPr="00D72A58">
        <w:rPr>
          <w:rFonts w:asciiTheme="minorEastAsia" w:eastAsiaTheme="minorEastAsia" w:hAnsiTheme="minorEastAsia" w:cs="微软雅黑"/>
          <w:sz w:val="24"/>
          <w:szCs w:val="24"/>
        </w:rPr>
        <w:t>，如下图：</w:t>
      </w:r>
    </w:p>
    <w:p w:rsidR="00D72A58" w:rsidRDefault="00D72A58" w:rsidP="00D72A58">
      <w:pPr>
        <w:widowControl/>
        <w:adjustRightInd w:val="0"/>
        <w:snapToGrid w:val="0"/>
        <w:spacing w:before="240" w:after="120" w:line="360" w:lineRule="auto"/>
        <w:jc w:val="center"/>
        <w:rPr>
          <w:rFonts w:asciiTheme="minorEastAsia" w:eastAsiaTheme="minorEastAsia" w:hAnsiTheme="minorEastAsia" w:cs="微软雅黑"/>
          <w:sz w:val="24"/>
          <w:szCs w:val="24"/>
        </w:rPr>
      </w:pPr>
      <w:r>
        <w:rPr>
          <w:noProof/>
        </w:rPr>
        <w:lastRenderedPageBreak/>
        <w:drawing>
          <wp:inline distT="0" distB="0" distL="0" distR="0">
            <wp:extent cx="5274310" cy="33432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43275"/>
                    </a:xfrm>
                    <a:prstGeom prst="rect">
                      <a:avLst/>
                    </a:prstGeom>
                  </pic:spPr>
                </pic:pic>
              </a:graphicData>
            </a:graphic>
          </wp:inline>
        </w:drawing>
      </w:r>
    </w:p>
    <w:p w:rsidR="007E1B70" w:rsidRDefault="007E1B70" w:rsidP="007E1B70">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E876DC">
        <w:rPr>
          <w:rFonts w:asciiTheme="minorEastAsia" w:eastAsiaTheme="minorEastAsia" w:hAnsiTheme="minorEastAsia" w:cs="微软雅黑"/>
          <w:sz w:val="24"/>
          <w:szCs w:val="24"/>
        </w:rPr>
        <w:t>对于</w:t>
      </w:r>
      <w:r w:rsidR="007E37B1">
        <w:rPr>
          <w:rFonts w:asciiTheme="minorEastAsia" w:eastAsiaTheme="minorEastAsia" w:hAnsiTheme="minorEastAsia" w:cs="微软雅黑" w:hint="eastAsia"/>
          <w:sz w:val="24"/>
          <w:szCs w:val="24"/>
        </w:rPr>
        <w:t>upsql</w:t>
      </w:r>
      <w:r w:rsidR="00037F0E">
        <w:rPr>
          <w:rFonts w:asciiTheme="minorEastAsia" w:eastAsiaTheme="minorEastAsia" w:hAnsiTheme="minorEastAsia" w:cs="微软雅黑" w:hint="eastAsia"/>
          <w:sz w:val="24"/>
          <w:szCs w:val="24"/>
        </w:rPr>
        <w:t>实例</w:t>
      </w:r>
      <w:r>
        <w:rPr>
          <w:rFonts w:asciiTheme="minorEastAsia" w:eastAsiaTheme="minorEastAsia" w:hAnsiTheme="minorEastAsia" w:cs="微软雅黑" w:hint="eastAsia"/>
          <w:sz w:val="24"/>
          <w:szCs w:val="24"/>
        </w:rPr>
        <w:t>性能</w:t>
      </w:r>
      <w:r w:rsidRPr="00E876DC">
        <w:rPr>
          <w:rFonts w:asciiTheme="minorEastAsia" w:eastAsiaTheme="minorEastAsia" w:hAnsiTheme="minorEastAsia" w:cs="微软雅黑"/>
          <w:sz w:val="24"/>
          <w:szCs w:val="24"/>
        </w:rPr>
        <w:t>需要</w:t>
      </w:r>
      <w:r w:rsidRPr="00E876DC">
        <w:rPr>
          <w:rFonts w:asciiTheme="minorEastAsia" w:eastAsiaTheme="minorEastAsia" w:hAnsiTheme="minorEastAsia" w:cs="微软雅黑" w:hint="eastAsia"/>
          <w:sz w:val="24"/>
          <w:szCs w:val="24"/>
        </w:rPr>
        <w:t>做</w:t>
      </w:r>
      <w:r w:rsidRPr="00E876DC">
        <w:rPr>
          <w:rFonts w:asciiTheme="minorEastAsia" w:eastAsiaTheme="minorEastAsia" w:hAnsiTheme="minorEastAsia" w:cs="微软雅黑"/>
          <w:sz w:val="24"/>
          <w:szCs w:val="24"/>
        </w:rPr>
        <w:t>历史数据查询</w:t>
      </w:r>
      <w:r w:rsidRPr="00E876DC">
        <w:rPr>
          <w:rFonts w:asciiTheme="minorEastAsia" w:eastAsiaTheme="minorEastAsia" w:hAnsiTheme="minorEastAsia" w:cs="微软雅黑" w:hint="eastAsia"/>
          <w:sz w:val="24"/>
          <w:szCs w:val="24"/>
        </w:rPr>
        <w:t>，</w:t>
      </w:r>
      <w:r w:rsidR="00636AAB">
        <w:rPr>
          <w:rFonts w:asciiTheme="minorEastAsia" w:eastAsiaTheme="minorEastAsia" w:hAnsiTheme="minorEastAsia" w:cs="微软雅黑" w:hint="eastAsia"/>
          <w:sz w:val="24"/>
          <w:szCs w:val="24"/>
        </w:rPr>
        <w:t>历史</w:t>
      </w:r>
      <w:r w:rsidR="00636AAB">
        <w:rPr>
          <w:rFonts w:asciiTheme="minorEastAsia" w:eastAsiaTheme="minorEastAsia" w:hAnsiTheme="minorEastAsia" w:cs="微软雅黑"/>
          <w:sz w:val="24"/>
          <w:szCs w:val="24"/>
        </w:rPr>
        <w:t>数据允许聚合，在报表导出</w:t>
      </w:r>
      <w:r w:rsidR="00636AAB">
        <w:rPr>
          <w:rFonts w:asciiTheme="minorEastAsia" w:eastAsiaTheme="minorEastAsia" w:hAnsiTheme="minorEastAsia" w:cs="微软雅黑" w:hint="eastAsia"/>
          <w:sz w:val="24"/>
          <w:szCs w:val="24"/>
        </w:rPr>
        <w:t>中</w:t>
      </w:r>
      <w:r w:rsidR="00636AAB">
        <w:rPr>
          <w:rFonts w:asciiTheme="minorEastAsia" w:eastAsiaTheme="minorEastAsia" w:hAnsiTheme="minorEastAsia" w:cs="微软雅黑"/>
          <w:sz w:val="24"/>
          <w:szCs w:val="24"/>
        </w:rPr>
        <w:t>查询</w:t>
      </w:r>
      <w:r w:rsidR="00C14482">
        <w:rPr>
          <w:rFonts w:asciiTheme="minorEastAsia" w:eastAsiaTheme="minorEastAsia" w:hAnsiTheme="minorEastAsia" w:cs="微软雅黑" w:hint="eastAsia"/>
          <w:sz w:val="24"/>
          <w:szCs w:val="24"/>
        </w:rPr>
        <w:t>。</w:t>
      </w:r>
    </w:p>
    <w:p w:rsidR="00944674" w:rsidRPr="00944674" w:rsidRDefault="00017EF9" w:rsidP="00753270">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对</w:t>
      </w:r>
      <w:r>
        <w:rPr>
          <w:rFonts w:asciiTheme="minorEastAsia" w:eastAsiaTheme="minorEastAsia" w:hAnsiTheme="minorEastAsia" w:cs="微软雅黑"/>
          <w:sz w:val="24"/>
          <w:szCs w:val="24"/>
        </w:rPr>
        <w:t>DBaaS实例进行</w:t>
      </w:r>
      <w:r w:rsidR="0044163B">
        <w:rPr>
          <w:rFonts w:asciiTheme="minorEastAsia" w:eastAsiaTheme="minorEastAsia" w:hAnsiTheme="minorEastAsia" w:cs="微软雅黑" w:hint="eastAsia"/>
          <w:sz w:val="24"/>
          <w:szCs w:val="24"/>
        </w:rPr>
        <w:t>慢</w:t>
      </w:r>
      <w:r w:rsidR="0044163B">
        <w:rPr>
          <w:rFonts w:asciiTheme="minorEastAsia" w:eastAsiaTheme="minorEastAsia" w:hAnsiTheme="minorEastAsia" w:cs="微软雅黑"/>
          <w:sz w:val="24"/>
          <w:szCs w:val="24"/>
        </w:rPr>
        <w:t>查询日志监控，</w:t>
      </w:r>
      <w:r w:rsidR="00AE118E">
        <w:rPr>
          <w:rFonts w:asciiTheme="minorEastAsia" w:eastAsiaTheme="minorEastAsia" w:hAnsiTheme="minorEastAsia" w:cs="微软雅黑" w:hint="eastAsia"/>
          <w:sz w:val="24"/>
          <w:szCs w:val="24"/>
        </w:rPr>
        <w:t>就是</w:t>
      </w:r>
      <w:r w:rsidR="00AE118E">
        <w:rPr>
          <w:rFonts w:asciiTheme="minorEastAsia" w:eastAsiaTheme="minorEastAsia" w:hAnsiTheme="minorEastAsia" w:cs="微软雅黑"/>
          <w:sz w:val="24"/>
          <w:szCs w:val="24"/>
        </w:rPr>
        <w:t>创建UPSQL实例的慢查询日志分析</w:t>
      </w:r>
      <w:r w:rsidR="00AE118E">
        <w:rPr>
          <w:rFonts w:asciiTheme="minorEastAsia" w:eastAsiaTheme="minorEastAsia" w:hAnsiTheme="minorEastAsia" w:cs="微软雅黑" w:hint="eastAsia"/>
          <w:sz w:val="24"/>
          <w:szCs w:val="24"/>
        </w:rPr>
        <w:t>任务</w:t>
      </w:r>
      <w:r w:rsidR="00AE118E">
        <w:rPr>
          <w:rFonts w:asciiTheme="minorEastAsia" w:eastAsiaTheme="minorEastAsia" w:hAnsiTheme="minorEastAsia" w:cs="微软雅黑"/>
          <w:sz w:val="24"/>
          <w:szCs w:val="24"/>
        </w:rPr>
        <w:t>，包括慢查询</w:t>
      </w:r>
      <w:r w:rsidR="00AE118E">
        <w:rPr>
          <w:rFonts w:asciiTheme="minorEastAsia" w:eastAsiaTheme="minorEastAsia" w:hAnsiTheme="minorEastAsia" w:cs="微软雅黑" w:hint="eastAsia"/>
          <w:sz w:val="24"/>
          <w:szCs w:val="24"/>
        </w:rPr>
        <w:t>最</w:t>
      </w:r>
      <w:r w:rsidR="00AE118E">
        <w:rPr>
          <w:rFonts w:asciiTheme="minorEastAsia" w:eastAsiaTheme="minorEastAsia" w:hAnsiTheme="minorEastAsia" w:cs="微软雅黑"/>
          <w:sz w:val="24"/>
          <w:szCs w:val="24"/>
        </w:rPr>
        <w:t>长时间、分析时间段</w:t>
      </w:r>
      <w:r>
        <w:rPr>
          <w:rFonts w:asciiTheme="minorEastAsia" w:eastAsiaTheme="minorEastAsia" w:hAnsiTheme="minorEastAsia" w:cs="微软雅黑"/>
          <w:sz w:val="24"/>
          <w:szCs w:val="24"/>
        </w:rPr>
        <w:t>。慢查询</w:t>
      </w:r>
      <w:r>
        <w:rPr>
          <w:rFonts w:asciiTheme="minorEastAsia" w:eastAsiaTheme="minorEastAsia" w:hAnsiTheme="minorEastAsia" w:cs="微软雅黑" w:hint="eastAsia"/>
          <w:sz w:val="24"/>
          <w:szCs w:val="24"/>
        </w:rPr>
        <w:t>日志</w:t>
      </w:r>
      <w:r>
        <w:rPr>
          <w:rFonts w:asciiTheme="minorEastAsia" w:eastAsiaTheme="minorEastAsia" w:hAnsiTheme="minorEastAsia" w:cs="微软雅黑"/>
          <w:sz w:val="24"/>
          <w:szCs w:val="24"/>
        </w:rPr>
        <w:t>结果包括：SQL语句、</w:t>
      </w:r>
      <w:r>
        <w:rPr>
          <w:rFonts w:asciiTheme="minorEastAsia" w:eastAsiaTheme="minorEastAsia" w:hAnsiTheme="minorEastAsia" w:cs="微软雅黑" w:hint="eastAsia"/>
          <w:sz w:val="24"/>
          <w:szCs w:val="24"/>
        </w:rPr>
        <w:t>时间</w:t>
      </w:r>
      <w:r>
        <w:rPr>
          <w:rFonts w:asciiTheme="minorEastAsia" w:eastAsiaTheme="minorEastAsia" w:hAnsiTheme="minorEastAsia" w:cs="微软雅黑"/>
          <w:sz w:val="24"/>
          <w:szCs w:val="24"/>
        </w:rPr>
        <w:t>范围、</w:t>
      </w:r>
      <w:r>
        <w:rPr>
          <w:rFonts w:asciiTheme="minorEastAsia" w:eastAsiaTheme="minorEastAsia" w:hAnsiTheme="minorEastAsia" w:cs="微软雅黑" w:hint="eastAsia"/>
          <w:sz w:val="24"/>
          <w:szCs w:val="24"/>
        </w:rPr>
        <w:t>数据库</w:t>
      </w:r>
      <w:r>
        <w:rPr>
          <w:rFonts w:asciiTheme="minorEastAsia" w:eastAsiaTheme="minorEastAsia" w:hAnsiTheme="minorEastAsia" w:cs="微软雅黑"/>
          <w:sz w:val="24"/>
          <w:szCs w:val="24"/>
        </w:rPr>
        <w:t>名、执行总次数、执行总时长、执行平均时长、等待解锁总时长、</w:t>
      </w:r>
      <w:r>
        <w:rPr>
          <w:rFonts w:asciiTheme="minorEastAsia" w:eastAsiaTheme="minorEastAsia" w:hAnsiTheme="minorEastAsia" w:cs="微软雅黑" w:hint="eastAsia"/>
          <w:sz w:val="24"/>
          <w:szCs w:val="24"/>
        </w:rPr>
        <w:t>等待</w:t>
      </w:r>
      <w:r>
        <w:rPr>
          <w:rFonts w:asciiTheme="minorEastAsia" w:eastAsiaTheme="minorEastAsia" w:hAnsiTheme="minorEastAsia" w:cs="微软雅黑"/>
          <w:sz w:val="24"/>
          <w:szCs w:val="24"/>
        </w:rPr>
        <w:t>解锁平均时长、扫描行数总数、扫描行数平均数、返回行数总数、返回行数平均数</w:t>
      </w:r>
      <w:r>
        <w:rPr>
          <w:rFonts w:asciiTheme="minorEastAsia" w:eastAsiaTheme="minorEastAsia" w:hAnsiTheme="minorEastAsia" w:cs="微软雅黑" w:hint="eastAsia"/>
          <w:sz w:val="24"/>
          <w:szCs w:val="24"/>
        </w:rPr>
        <w:t>。</w:t>
      </w:r>
    </w:p>
    <w:p w:rsidR="007103F9" w:rsidRPr="00CB7269" w:rsidRDefault="007103F9"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7" w:name="_Toc432757563"/>
      <w:r w:rsidRPr="00CB7269">
        <w:rPr>
          <w:rFonts w:asciiTheme="majorEastAsia" w:eastAsiaTheme="majorEastAsia" w:hAnsiTheme="majorEastAsia" w:hint="eastAsia"/>
          <w:b/>
          <w:bCs/>
          <w:kern w:val="0"/>
          <w:sz w:val="28"/>
          <w:szCs w:val="28"/>
        </w:rPr>
        <w:t>任务监控</w:t>
      </w:r>
      <w:bookmarkEnd w:id="167"/>
    </w:p>
    <w:p w:rsidR="007103F9" w:rsidRDefault="007103F9" w:rsidP="006024E0">
      <w:pPr>
        <w:spacing w:line="420" w:lineRule="auto"/>
        <w:ind w:firstLine="420"/>
        <w:rPr>
          <w:rFonts w:asciiTheme="minorEastAsia" w:eastAsiaTheme="minorEastAsia" w:hAnsiTheme="minorEastAsia" w:cs="微软雅黑"/>
          <w:sz w:val="24"/>
          <w:szCs w:val="24"/>
        </w:rPr>
      </w:pPr>
      <w:r w:rsidRPr="00E11A41">
        <w:rPr>
          <w:rFonts w:asciiTheme="minorEastAsia" w:eastAsiaTheme="minorEastAsia" w:hAnsiTheme="minorEastAsia" w:cs="微软雅黑" w:hint="eastAsia"/>
          <w:sz w:val="24"/>
          <w:szCs w:val="24"/>
        </w:rPr>
        <w:t>能够统一监控并实时展现当前平台已经执</w:t>
      </w:r>
      <w:r w:rsidR="00AF09FB">
        <w:rPr>
          <w:rFonts w:asciiTheme="minorEastAsia" w:eastAsiaTheme="minorEastAsia" w:hAnsiTheme="minorEastAsia" w:cs="微软雅黑" w:hint="eastAsia"/>
          <w:sz w:val="24"/>
          <w:szCs w:val="24"/>
        </w:rPr>
        <w:t>行或者正在执行的一个任务进展信息。这些任务包括：物理</w:t>
      </w:r>
      <w:r w:rsidR="00286873">
        <w:rPr>
          <w:rFonts w:asciiTheme="minorEastAsia" w:eastAsiaTheme="minorEastAsia" w:hAnsiTheme="minorEastAsia" w:cs="微软雅黑" w:hint="eastAsia"/>
          <w:sz w:val="24"/>
          <w:szCs w:val="24"/>
        </w:rPr>
        <w:t>机出入库</w:t>
      </w:r>
      <w:r w:rsidRPr="00E11A41">
        <w:rPr>
          <w:rFonts w:asciiTheme="minorEastAsia" w:eastAsiaTheme="minorEastAsia" w:hAnsiTheme="minorEastAsia" w:cs="微软雅黑" w:hint="eastAsia"/>
          <w:sz w:val="24"/>
          <w:szCs w:val="24"/>
        </w:rPr>
        <w:t>、</w:t>
      </w:r>
      <w:r w:rsidR="006024E0">
        <w:rPr>
          <w:rFonts w:asciiTheme="minorEastAsia" w:eastAsiaTheme="minorEastAsia" w:hAnsiTheme="minorEastAsia" w:cs="微软雅黑" w:hint="eastAsia"/>
          <w:sz w:val="24"/>
          <w:szCs w:val="24"/>
        </w:rPr>
        <w:t>DBaaS</w:t>
      </w:r>
      <w:r w:rsidRPr="00E11A41">
        <w:rPr>
          <w:rFonts w:asciiTheme="minorEastAsia" w:eastAsiaTheme="minorEastAsia" w:hAnsiTheme="minorEastAsia" w:cs="微软雅黑" w:hint="eastAsia"/>
          <w:sz w:val="24"/>
          <w:szCs w:val="24"/>
        </w:rPr>
        <w:t>实例创建、</w:t>
      </w:r>
      <w:r w:rsidR="00152FF7">
        <w:rPr>
          <w:rFonts w:asciiTheme="minorEastAsia" w:eastAsiaTheme="minorEastAsia" w:hAnsiTheme="minorEastAsia" w:cs="微软雅黑" w:hint="eastAsia"/>
          <w:sz w:val="24"/>
          <w:szCs w:val="24"/>
        </w:rPr>
        <w:t>DBaaS</w:t>
      </w:r>
      <w:r w:rsidR="00152FF7">
        <w:rPr>
          <w:rFonts w:asciiTheme="minorEastAsia" w:eastAsiaTheme="minorEastAsia" w:hAnsiTheme="minorEastAsia" w:cs="微软雅黑"/>
          <w:sz w:val="24"/>
          <w:szCs w:val="24"/>
        </w:rPr>
        <w:t>实例启停、</w:t>
      </w:r>
      <w:r w:rsidRPr="00E11A41">
        <w:rPr>
          <w:rFonts w:asciiTheme="minorEastAsia" w:eastAsiaTheme="minorEastAsia" w:hAnsiTheme="minorEastAsia" w:cs="微软雅黑" w:hint="eastAsia"/>
          <w:sz w:val="24"/>
          <w:szCs w:val="24"/>
        </w:rPr>
        <w:t>数据库性能扩容、数据库</w:t>
      </w:r>
      <w:r w:rsidR="005D2972">
        <w:rPr>
          <w:rFonts w:asciiTheme="minorEastAsia" w:eastAsiaTheme="minorEastAsia" w:hAnsiTheme="minorEastAsia" w:cs="微软雅黑" w:hint="eastAsia"/>
          <w:sz w:val="24"/>
          <w:szCs w:val="24"/>
        </w:rPr>
        <w:t>容量扩容、数据库备份、数据库恢复、数据库迁移、数据库高可用切换</w:t>
      </w:r>
      <w:r w:rsidRPr="00E11A41">
        <w:rPr>
          <w:rFonts w:asciiTheme="minorEastAsia" w:eastAsiaTheme="minorEastAsia" w:hAnsiTheme="minorEastAsia" w:cs="微软雅黑" w:hint="eastAsia"/>
          <w:sz w:val="24"/>
          <w:szCs w:val="24"/>
        </w:rPr>
        <w:t>、批量软件版本更新</w:t>
      </w:r>
      <w:r w:rsidR="00286873">
        <w:rPr>
          <w:rFonts w:asciiTheme="minorEastAsia" w:eastAsiaTheme="minorEastAsia" w:hAnsiTheme="minorEastAsia" w:cs="微软雅黑" w:hint="eastAsia"/>
          <w:sz w:val="24"/>
          <w:szCs w:val="24"/>
        </w:rPr>
        <w:t>（本</w:t>
      </w:r>
      <w:r w:rsidR="00286873">
        <w:rPr>
          <w:rFonts w:asciiTheme="minorEastAsia" w:eastAsiaTheme="minorEastAsia" w:hAnsiTheme="minorEastAsia" w:cs="微软雅黑"/>
          <w:sz w:val="24"/>
          <w:szCs w:val="24"/>
        </w:rPr>
        <w:t>功能</w:t>
      </w:r>
      <w:r w:rsidR="00934763">
        <w:rPr>
          <w:rFonts w:asciiTheme="minorEastAsia" w:eastAsiaTheme="minorEastAsia" w:hAnsiTheme="minorEastAsia" w:cs="微软雅黑" w:hint="eastAsia"/>
          <w:sz w:val="24"/>
          <w:szCs w:val="24"/>
        </w:rPr>
        <w:t>二期</w:t>
      </w:r>
      <w:r w:rsidR="00934763">
        <w:rPr>
          <w:rFonts w:asciiTheme="minorEastAsia" w:eastAsiaTheme="minorEastAsia" w:hAnsiTheme="minorEastAsia" w:cs="微软雅黑"/>
          <w:sz w:val="24"/>
          <w:szCs w:val="24"/>
        </w:rPr>
        <w:t>完成</w:t>
      </w:r>
      <w:r w:rsidR="00286873">
        <w:rPr>
          <w:rFonts w:asciiTheme="minorEastAsia" w:eastAsiaTheme="minorEastAsia" w:hAnsiTheme="minorEastAsia" w:cs="微软雅黑"/>
          <w:sz w:val="24"/>
          <w:szCs w:val="24"/>
        </w:rPr>
        <w:t>）</w:t>
      </w:r>
      <w:r w:rsidRPr="00E11A41">
        <w:rPr>
          <w:rFonts w:asciiTheme="minorEastAsia" w:eastAsiaTheme="minorEastAsia" w:hAnsiTheme="minorEastAsia" w:cs="微软雅黑" w:hint="eastAsia"/>
          <w:sz w:val="24"/>
          <w:szCs w:val="24"/>
        </w:rPr>
        <w:t>等各类平台操作任务的监控。任务监控信息至少要包括</w:t>
      </w:r>
      <w:r w:rsidR="00AF09FB">
        <w:rPr>
          <w:rFonts w:asciiTheme="minorEastAsia" w:eastAsiaTheme="minorEastAsia" w:hAnsiTheme="minorEastAsia" w:cs="微软雅黑" w:hint="eastAsia"/>
          <w:sz w:val="24"/>
          <w:szCs w:val="24"/>
        </w:rPr>
        <w:t>物理机</w:t>
      </w:r>
      <w:r w:rsidRPr="00E11A41">
        <w:rPr>
          <w:rFonts w:asciiTheme="minorEastAsia" w:eastAsiaTheme="minorEastAsia" w:hAnsiTheme="minorEastAsia" w:cs="微软雅黑" w:hint="eastAsia"/>
          <w:sz w:val="24"/>
          <w:szCs w:val="24"/>
        </w:rPr>
        <w:t>名、租户、实例名、任务名称、发起者、开始时间、结束时间、总耗时、当前任务状态、完成百分比、错误代码、错误信息等。执行失败的任务事件能够向事件模块进行事件告警。</w:t>
      </w:r>
      <w:r w:rsidR="00C4402B">
        <w:rPr>
          <w:rFonts w:asciiTheme="minorEastAsia" w:eastAsiaTheme="minorEastAsia" w:hAnsiTheme="minorEastAsia" w:cs="微软雅黑" w:hint="eastAsia"/>
          <w:sz w:val="24"/>
          <w:szCs w:val="24"/>
        </w:rPr>
        <w:t>任务</w:t>
      </w:r>
      <w:r w:rsidR="00B469AD">
        <w:rPr>
          <w:rFonts w:asciiTheme="minorEastAsia" w:eastAsiaTheme="minorEastAsia" w:hAnsiTheme="minorEastAsia" w:cs="微软雅黑"/>
          <w:sz w:val="24"/>
          <w:szCs w:val="24"/>
        </w:rPr>
        <w:t>详情使用表格展示数据</w:t>
      </w:r>
      <w:r w:rsidR="00C4402B">
        <w:rPr>
          <w:rFonts w:asciiTheme="minorEastAsia" w:eastAsiaTheme="minorEastAsia" w:hAnsiTheme="minorEastAsia" w:cs="微软雅黑"/>
          <w:sz w:val="24"/>
          <w:szCs w:val="24"/>
        </w:rPr>
        <w:t>。</w:t>
      </w:r>
    </w:p>
    <w:p w:rsidR="00B57965" w:rsidRDefault="00B57965" w:rsidP="00B57965">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9089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08935"/>
                    </a:xfrm>
                    <a:prstGeom prst="rect">
                      <a:avLst/>
                    </a:prstGeom>
                  </pic:spPr>
                </pic:pic>
              </a:graphicData>
            </a:graphic>
          </wp:inline>
        </w:drawing>
      </w:r>
    </w:p>
    <w:p w:rsidR="00B57965" w:rsidRPr="00E11A41" w:rsidRDefault="00B57965" w:rsidP="00B57965">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任务监控界面</w:t>
      </w:r>
      <w:r>
        <w:rPr>
          <w:rFonts w:asciiTheme="minorEastAsia" w:eastAsiaTheme="minorEastAsia" w:hAnsiTheme="minorEastAsia" w:cs="微软雅黑"/>
          <w:sz w:val="24"/>
          <w:szCs w:val="24"/>
        </w:rPr>
        <w:t>原型</w:t>
      </w:r>
    </w:p>
    <w:p w:rsidR="007103F9" w:rsidRPr="00CB7269" w:rsidRDefault="007103F9"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8" w:name="_Toc432757564"/>
      <w:r w:rsidRPr="00CB7269">
        <w:rPr>
          <w:rFonts w:asciiTheme="majorEastAsia" w:eastAsiaTheme="majorEastAsia" w:hAnsiTheme="majorEastAsia" w:hint="eastAsia"/>
          <w:b/>
          <w:bCs/>
          <w:kern w:val="0"/>
          <w:sz w:val="28"/>
          <w:szCs w:val="28"/>
        </w:rPr>
        <w:t>事件监控及分析</w:t>
      </w:r>
      <w:bookmarkEnd w:id="168"/>
    </w:p>
    <w:p w:rsidR="00945FB2" w:rsidRDefault="00945FB2" w:rsidP="006024E0">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事件</w:t>
      </w:r>
      <w:r>
        <w:rPr>
          <w:rFonts w:asciiTheme="minorEastAsia" w:eastAsiaTheme="minorEastAsia" w:hAnsiTheme="minorEastAsia" w:cs="微软雅黑"/>
          <w:sz w:val="24"/>
          <w:szCs w:val="24"/>
        </w:rPr>
        <w:t>分析</w:t>
      </w:r>
      <w:r w:rsidR="00BB23E3">
        <w:rPr>
          <w:rFonts w:asciiTheme="minorEastAsia" w:eastAsiaTheme="minorEastAsia" w:hAnsiTheme="minorEastAsia" w:cs="微软雅黑" w:hint="eastAsia"/>
          <w:sz w:val="24"/>
          <w:szCs w:val="24"/>
        </w:rPr>
        <w:t>功能二期</w:t>
      </w:r>
      <w:r w:rsidR="00BB23E3">
        <w:rPr>
          <w:rFonts w:asciiTheme="minorEastAsia" w:eastAsiaTheme="minorEastAsia" w:hAnsiTheme="minorEastAsia" w:cs="微软雅黑"/>
          <w:sz w:val="24"/>
          <w:szCs w:val="24"/>
        </w:rPr>
        <w:t>完成</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需要</w:t>
      </w:r>
      <w:r>
        <w:rPr>
          <w:rFonts w:asciiTheme="minorEastAsia" w:eastAsiaTheme="minorEastAsia" w:hAnsiTheme="minorEastAsia" w:cs="微软雅黑" w:hint="eastAsia"/>
          <w:sz w:val="24"/>
          <w:szCs w:val="24"/>
        </w:rPr>
        <w:t>先</w:t>
      </w:r>
      <w:r>
        <w:rPr>
          <w:rFonts w:asciiTheme="minorEastAsia" w:eastAsiaTheme="minorEastAsia" w:hAnsiTheme="minorEastAsia" w:cs="微软雅黑"/>
          <w:sz w:val="24"/>
          <w:szCs w:val="24"/>
        </w:rPr>
        <w:t>穷举</w:t>
      </w:r>
      <w:r>
        <w:rPr>
          <w:rFonts w:asciiTheme="minorEastAsia" w:eastAsiaTheme="minorEastAsia" w:hAnsiTheme="minorEastAsia" w:cs="微软雅黑" w:hint="eastAsia"/>
          <w:sz w:val="24"/>
          <w:szCs w:val="24"/>
        </w:rPr>
        <w:t>事件</w:t>
      </w:r>
      <w:r w:rsidR="00DE02AA">
        <w:rPr>
          <w:rFonts w:asciiTheme="minorEastAsia" w:eastAsiaTheme="minorEastAsia" w:hAnsiTheme="minorEastAsia" w:cs="微软雅黑" w:hint="eastAsia"/>
          <w:sz w:val="24"/>
          <w:szCs w:val="24"/>
        </w:rPr>
        <w:t>，</w:t>
      </w:r>
      <w:r w:rsidR="00DE02AA">
        <w:rPr>
          <w:rFonts w:asciiTheme="minorEastAsia" w:eastAsiaTheme="minorEastAsia" w:hAnsiTheme="minorEastAsia" w:cs="微软雅黑"/>
          <w:sz w:val="24"/>
          <w:szCs w:val="24"/>
        </w:rPr>
        <w:t>详细讨论出事件所有属性，可</w:t>
      </w:r>
      <w:r w:rsidR="00DE02AA">
        <w:rPr>
          <w:rFonts w:asciiTheme="minorEastAsia" w:eastAsiaTheme="minorEastAsia" w:hAnsiTheme="minorEastAsia" w:cs="微软雅黑" w:hint="eastAsia"/>
          <w:sz w:val="24"/>
          <w:szCs w:val="24"/>
        </w:rPr>
        <w:t>变</w:t>
      </w:r>
      <w:r w:rsidR="00DE02AA">
        <w:rPr>
          <w:rFonts w:asciiTheme="minorEastAsia" w:eastAsiaTheme="minorEastAsia" w:hAnsiTheme="minorEastAsia" w:cs="微软雅黑"/>
          <w:sz w:val="24"/>
          <w:szCs w:val="24"/>
        </w:rPr>
        <w:t>值、</w:t>
      </w:r>
      <w:r w:rsidR="00DE02AA">
        <w:rPr>
          <w:rFonts w:asciiTheme="minorEastAsia" w:eastAsiaTheme="minorEastAsia" w:hAnsiTheme="minorEastAsia" w:cs="微软雅黑" w:hint="eastAsia"/>
          <w:sz w:val="24"/>
          <w:szCs w:val="24"/>
        </w:rPr>
        <w:t>变化</w:t>
      </w:r>
      <w:r w:rsidR="00DE02AA">
        <w:rPr>
          <w:rFonts w:asciiTheme="minorEastAsia" w:eastAsiaTheme="minorEastAsia" w:hAnsiTheme="minorEastAsia" w:cs="微软雅黑"/>
          <w:sz w:val="24"/>
          <w:szCs w:val="24"/>
        </w:rPr>
        <w:t>方式等。</w:t>
      </w:r>
    </w:p>
    <w:p w:rsidR="007103F9" w:rsidRDefault="000B66FD" w:rsidP="006024E0">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事件</w:t>
      </w:r>
      <w:r>
        <w:rPr>
          <w:rFonts w:asciiTheme="minorEastAsia" w:eastAsiaTheme="minorEastAsia" w:hAnsiTheme="minorEastAsia" w:cs="微软雅黑"/>
          <w:sz w:val="24"/>
          <w:szCs w:val="24"/>
        </w:rPr>
        <w:t>包括对象状态的变化与对象监控值达到阀值，所有的事件都需要</w:t>
      </w:r>
      <w:r>
        <w:rPr>
          <w:rFonts w:asciiTheme="minorEastAsia" w:eastAsiaTheme="minorEastAsia" w:hAnsiTheme="minorEastAsia" w:cs="微软雅黑" w:hint="eastAsia"/>
          <w:sz w:val="24"/>
          <w:szCs w:val="24"/>
        </w:rPr>
        <w:t>发布</w:t>
      </w:r>
      <w:r>
        <w:rPr>
          <w:rFonts w:asciiTheme="minorEastAsia" w:eastAsiaTheme="minorEastAsia" w:hAnsiTheme="minorEastAsia" w:cs="微软雅黑"/>
          <w:sz w:val="24"/>
          <w:szCs w:val="24"/>
        </w:rPr>
        <w:t>到</w:t>
      </w:r>
      <w:r>
        <w:rPr>
          <w:rFonts w:asciiTheme="minorEastAsia" w:eastAsiaTheme="minorEastAsia" w:hAnsiTheme="minorEastAsia" w:cs="微软雅黑" w:hint="eastAsia"/>
          <w:sz w:val="24"/>
          <w:szCs w:val="24"/>
        </w:rPr>
        <w:t>事件</w:t>
      </w:r>
      <w:r>
        <w:rPr>
          <w:rFonts w:asciiTheme="minorEastAsia" w:eastAsiaTheme="minorEastAsia" w:hAnsiTheme="minorEastAsia" w:cs="微软雅黑"/>
          <w:sz w:val="24"/>
          <w:szCs w:val="24"/>
        </w:rPr>
        <w:t>平台，也需要在DBaaS平台中展现</w:t>
      </w:r>
      <w:r w:rsidR="00390236">
        <w:rPr>
          <w:rFonts w:asciiTheme="minorEastAsia" w:eastAsiaTheme="minorEastAsia" w:hAnsiTheme="minorEastAsia" w:cs="微软雅黑" w:hint="eastAsia"/>
          <w:sz w:val="24"/>
          <w:szCs w:val="24"/>
        </w:rPr>
        <w:t>。</w:t>
      </w:r>
      <w:r w:rsidR="002759E6">
        <w:rPr>
          <w:rFonts w:asciiTheme="minorEastAsia" w:eastAsiaTheme="minorEastAsia" w:hAnsiTheme="minorEastAsia" w:cs="微软雅黑" w:hint="eastAsia"/>
          <w:sz w:val="24"/>
          <w:szCs w:val="24"/>
        </w:rPr>
        <w:t>事件</w:t>
      </w:r>
      <w:r w:rsidR="002759E6">
        <w:rPr>
          <w:rFonts w:asciiTheme="minorEastAsia" w:eastAsiaTheme="minorEastAsia" w:hAnsiTheme="minorEastAsia" w:cs="微软雅黑"/>
          <w:sz w:val="24"/>
          <w:szCs w:val="24"/>
        </w:rPr>
        <w:t>监控指的是</w:t>
      </w:r>
      <w:r w:rsidR="007103F9" w:rsidRPr="00F64E1D">
        <w:rPr>
          <w:rFonts w:asciiTheme="minorEastAsia" w:eastAsiaTheme="minorEastAsia" w:hAnsiTheme="minorEastAsia" w:cs="微软雅黑" w:hint="eastAsia"/>
          <w:sz w:val="24"/>
          <w:szCs w:val="24"/>
        </w:rPr>
        <w:t>各监控项根据设定的监控阀值产生的事件能够实时在统一的平台事件监控模块进行展示，并根据事件等级通过不同的颜色进行显示，事件可以通过租户、业务系统、</w:t>
      </w:r>
      <w:r w:rsidR="00AF09FB">
        <w:rPr>
          <w:rFonts w:asciiTheme="minorEastAsia" w:eastAsiaTheme="minorEastAsia" w:hAnsiTheme="minorEastAsia" w:cs="微软雅黑" w:hint="eastAsia"/>
          <w:sz w:val="24"/>
          <w:szCs w:val="24"/>
        </w:rPr>
        <w:t>物理机名</w:t>
      </w:r>
      <w:r w:rsidR="007103F9" w:rsidRPr="00F64E1D">
        <w:rPr>
          <w:rFonts w:asciiTheme="minorEastAsia" w:eastAsiaTheme="minorEastAsia" w:hAnsiTheme="minorEastAsia" w:cs="微软雅黑" w:hint="eastAsia"/>
          <w:sz w:val="24"/>
          <w:szCs w:val="24"/>
        </w:rPr>
        <w:t>、IP地址、时间、事件等级、事件类型等要素进行条件查看。</w:t>
      </w:r>
    </w:p>
    <w:p w:rsidR="007103F9" w:rsidRDefault="007103F9" w:rsidP="006024E0">
      <w:pPr>
        <w:spacing w:line="420" w:lineRule="auto"/>
        <w:ind w:firstLine="420"/>
        <w:rPr>
          <w:rFonts w:asciiTheme="minorEastAsia" w:eastAsiaTheme="minorEastAsia" w:hAnsiTheme="minorEastAsia" w:cs="微软雅黑"/>
          <w:sz w:val="24"/>
          <w:szCs w:val="24"/>
        </w:rPr>
      </w:pPr>
      <w:r w:rsidRPr="00F64E1D">
        <w:rPr>
          <w:rFonts w:asciiTheme="minorEastAsia" w:eastAsiaTheme="minorEastAsia" w:hAnsiTheme="minorEastAsia" w:cs="微软雅黑" w:hint="eastAsia"/>
          <w:sz w:val="24"/>
          <w:szCs w:val="24"/>
        </w:rPr>
        <w:t>事件统计分析</w:t>
      </w:r>
      <w:r w:rsidR="002759E6">
        <w:rPr>
          <w:rFonts w:asciiTheme="minorEastAsia" w:eastAsiaTheme="minorEastAsia" w:hAnsiTheme="minorEastAsia" w:cs="微软雅黑" w:hint="eastAsia"/>
          <w:sz w:val="24"/>
          <w:szCs w:val="24"/>
        </w:rPr>
        <w:t>指的</w:t>
      </w:r>
      <w:r w:rsidR="002759E6">
        <w:rPr>
          <w:rFonts w:asciiTheme="minorEastAsia" w:eastAsiaTheme="minorEastAsia" w:hAnsiTheme="minorEastAsia" w:cs="微软雅黑"/>
          <w:sz w:val="24"/>
          <w:szCs w:val="24"/>
        </w:rPr>
        <w:t>是</w:t>
      </w:r>
      <w:r w:rsidRPr="00F64E1D">
        <w:rPr>
          <w:rFonts w:asciiTheme="minorEastAsia" w:eastAsiaTheme="minorEastAsia" w:hAnsiTheme="minorEastAsia" w:cs="微软雅黑" w:hint="eastAsia"/>
          <w:sz w:val="24"/>
          <w:szCs w:val="24"/>
        </w:rPr>
        <w:t>能够根据事件监控的不同纬度（租户、业务系统、</w:t>
      </w:r>
      <w:r w:rsidR="00AF09FB">
        <w:rPr>
          <w:rFonts w:asciiTheme="minorEastAsia" w:eastAsiaTheme="minorEastAsia" w:hAnsiTheme="minorEastAsia" w:cs="微软雅黑" w:hint="eastAsia"/>
          <w:sz w:val="24"/>
          <w:szCs w:val="24"/>
        </w:rPr>
        <w:t>物理机名</w:t>
      </w:r>
      <w:r w:rsidRPr="00F64E1D">
        <w:rPr>
          <w:rFonts w:asciiTheme="minorEastAsia" w:eastAsiaTheme="minorEastAsia" w:hAnsiTheme="minorEastAsia" w:cs="微软雅黑" w:hint="eastAsia"/>
          <w:sz w:val="24"/>
          <w:szCs w:val="24"/>
        </w:rPr>
        <w:t>、IP地址、时间、事件等级、事件类型等）对事件进行统计分析，根据不同纬度的TOP统计分析</w:t>
      </w:r>
      <w:r w:rsidR="002759E6">
        <w:rPr>
          <w:rFonts w:asciiTheme="minorEastAsia" w:eastAsiaTheme="minorEastAsia" w:hAnsiTheme="minorEastAsia" w:cs="微软雅黑" w:hint="eastAsia"/>
          <w:sz w:val="24"/>
          <w:szCs w:val="24"/>
        </w:rPr>
        <w:t>，</w:t>
      </w:r>
      <w:r w:rsidR="002759E6">
        <w:rPr>
          <w:rFonts w:asciiTheme="minorEastAsia" w:eastAsiaTheme="minorEastAsia" w:hAnsiTheme="minorEastAsia" w:cs="微软雅黑"/>
          <w:sz w:val="24"/>
          <w:szCs w:val="24"/>
        </w:rPr>
        <w:t>TOP数量可以</w:t>
      </w:r>
      <w:r w:rsidR="002759E6">
        <w:rPr>
          <w:rFonts w:asciiTheme="minorEastAsia" w:eastAsiaTheme="minorEastAsia" w:hAnsiTheme="minorEastAsia" w:cs="微软雅黑" w:hint="eastAsia"/>
          <w:sz w:val="24"/>
          <w:szCs w:val="24"/>
        </w:rPr>
        <w:t>设置</w:t>
      </w:r>
      <w:r w:rsidRPr="00F64E1D">
        <w:rPr>
          <w:rFonts w:asciiTheme="minorEastAsia" w:eastAsiaTheme="minorEastAsia" w:hAnsiTheme="minorEastAsia" w:cs="微软雅黑" w:hint="eastAsia"/>
          <w:sz w:val="24"/>
          <w:szCs w:val="24"/>
        </w:rPr>
        <w:t>。</w:t>
      </w:r>
      <w:r w:rsidR="002759E6">
        <w:rPr>
          <w:rFonts w:asciiTheme="minorEastAsia" w:eastAsiaTheme="minorEastAsia" w:hAnsiTheme="minorEastAsia" w:cs="微软雅黑" w:hint="eastAsia"/>
          <w:sz w:val="24"/>
          <w:szCs w:val="24"/>
        </w:rPr>
        <w:t>包括</w:t>
      </w:r>
      <w:r w:rsidR="002759E6">
        <w:rPr>
          <w:rFonts w:asciiTheme="minorEastAsia" w:eastAsiaTheme="minorEastAsia" w:hAnsiTheme="minorEastAsia" w:cs="微软雅黑"/>
          <w:sz w:val="24"/>
          <w:szCs w:val="24"/>
        </w:rPr>
        <w:t>：一段时间内一级</w:t>
      </w:r>
      <w:r w:rsidR="002759E6">
        <w:rPr>
          <w:rFonts w:asciiTheme="minorEastAsia" w:eastAsiaTheme="minorEastAsia" w:hAnsiTheme="minorEastAsia" w:cs="微软雅黑" w:hint="eastAsia"/>
          <w:sz w:val="24"/>
          <w:szCs w:val="24"/>
        </w:rPr>
        <w:t>事件</w:t>
      </w:r>
      <w:r w:rsidR="002759E6">
        <w:rPr>
          <w:rFonts w:asciiTheme="minorEastAsia" w:eastAsiaTheme="minorEastAsia" w:hAnsiTheme="minorEastAsia" w:cs="微软雅黑"/>
          <w:sz w:val="24"/>
          <w:szCs w:val="24"/>
        </w:rPr>
        <w:t>最多的业务系统、</w:t>
      </w:r>
      <w:r w:rsidR="002759E6">
        <w:rPr>
          <w:rFonts w:asciiTheme="minorEastAsia" w:eastAsiaTheme="minorEastAsia" w:hAnsiTheme="minorEastAsia" w:cs="微软雅黑" w:hint="eastAsia"/>
          <w:sz w:val="24"/>
          <w:szCs w:val="24"/>
        </w:rPr>
        <w:t>一段事件</w:t>
      </w:r>
      <w:r w:rsidR="002759E6">
        <w:rPr>
          <w:rFonts w:asciiTheme="minorEastAsia" w:eastAsiaTheme="minorEastAsia" w:hAnsiTheme="minorEastAsia" w:cs="微软雅黑"/>
          <w:sz w:val="24"/>
          <w:szCs w:val="24"/>
        </w:rPr>
        <w:t>内触发</w:t>
      </w:r>
      <w:r w:rsidR="002759E6">
        <w:rPr>
          <w:rFonts w:asciiTheme="minorEastAsia" w:eastAsiaTheme="minorEastAsia" w:hAnsiTheme="minorEastAsia" w:cs="微软雅黑" w:hint="eastAsia"/>
          <w:sz w:val="24"/>
          <w:szCs w:val="24"/>
        </w:rPr>
        <w:t>事件</w:t>
      </w:r>
      <w:r w:rsidR="002759E6">
        <w:rPr>
          <w:rFonts w:asciiTheme="minorEastAsia" w:eastAsiaTheme="minorEastAsia" w:hAnsiTheme="minorEastAsia" w:cs="微软雅黑"/>
          <w:sz w:val="24"/>
          <w:szCs w:val="24"/>
        </w:rPr>
        <w:t>最多的</w:t>
      </w:r>
      <w:r w:rsidR="00AF09FB">
        <w:rPr>
          <w:rFonts w:asciiTheme="minorEastAsia" w:eastAsiaTheme="minorEastAsia" w:hAnsiTheme="minorEastAsia" w:cs="微软雅黑" w:hint="eastAsia"/>
          <w:sz w:val="24"/>
          <w:szCs w:val="24"/>
        </w:rPr>
        <w:t>物理机名</w:t>
      </w:r>
      <w:r w:rsidRPr="00F64E1D">
        <w:rPr>
          <w:rFonts w:asciiTheme="minorEastAsia" w:eastAsiaTheme="minorEastAsia" w:hAnsiTheme="minorEastAsia" w:cs="微软雅黑" w:hint="eastAsia"/>
          <w:sz w:val="24"/>
          <w:szCs w:val="24"/>
        </w:rPr>
        <w:t>。</w:t>
      </w:r>
      <w:r w:rsidR="00CF725A">
        <w:rPr>
          <w:rFonts w:asciiTheme="minorEastAsia" w:eastAsiaTheme="minorEastAsia" w:hAnsiTheme="minorEastAsia" w:cs="微软雅黑" w:hint="eastAsia"/>
          <w:sz w:val="24"/>
          <w:szCs w:val="24"/>
        </w:rPr>
        <w:t>以</w:t>
      </w:r>
      <w:r w:rsidR="00CF725A">
        <w:rPr>
          <w:rFonts w:asciiTheme="minorEastAsia" w:eastAsiaTheme="minorEastAsia" w:hAnsiTheme="minorEastAsia" w:cs="微软雅黑"/>
          <w:sz w:val="24"/>
          <w:szCs w:val="24"/>
        </w:rPr>
        <w:t>表格进行展示。</w:t>
      </w:r>
    </w:p>
    <w:p w:rsidR="00445A0A" w:rsidRDefault="006C4E78" w:rsidP="00445A0A">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9298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29890"/>
                    </a:xfrm>
                    <a:prstGeom prst="rect">
                      <a:avLst/>
                    </a:prstGeom>
                  </pic:spPr>
                </pic:pic>
              </a:graphicData>
            </a:graphic>
          </wp:inline>
        </w:drawing>
      </w:r>
    </w:p>
    <w:p w:rsidR="00445A0A" w:rsidRPr="008F2A1D" w:rsidRDefault="00445A0A" w:rsidP="00445A0A">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事件</w:t>
      </w:r>
      <w:r>
        <w:rPr>
          <w:rFonts w:asciiTheme="minorEastAsia" w:eastAsiaTheme="minorEastAsia" w:hAnsiTheme="minorEastAsia" w:cs="微软雅黑"/>
          <w:sz w:val="24"/>
          <w:szCs w:val="24"/>
        </w:rPr>
        <w:t>监控界面原型</w:t>
      </w:r>
    </w:p>
    <w:p w:rsidR="007103F9" w:rsidRPr="00CB7269" w:rsidRDefault="007103F9"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69" w:name="_Toc432757565"/>
      <w:r w:rsidRPr="00CB7269">
        <w:rPr>
          <w:rFonts w:asciiTheme="majorEastAsia" w:eastAsiaTheme="majorEastAsia" w:hAnsiTheme="majorEastAsia" w:hint="eastAsia"/>
          <w:b/>
          <w:bCs/>
          <w:kern w:val="0"/>
          <w:sz w:val="28"/>
          <w:szCs w:val="28"/>
        </w:rPr>
        <w:t>深度监控</w:t>
      </w:r>
      <w:bookmarkEnd w:id="169"/>
    </w:p>
    <w:p w:rsidR="007103F9" w:rsidRPr="008E506C" w:rsidRDefault="008E506C" w:rsidP="006024E0">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深度监控</w:t>
      </w:r>
      <w:r>
        <w:rPr>
          <w:rFonts w:asciiTheme="minorEastAsia" w:eastAsiaTheme="minorEastAsia" w:hAnsiTheme="minorEastAsia" w:cs="微软雅黑"/>
          <w:sz w:val="24"/>
          <w:szCs w:val="24"/>
        </w:rPr>
        <w:t>是指对系统复制问题分析定位的时候需要更全面、更深入的监控抓取一些系统数据。</w:t>
      </w:r>
      <w:r w:rsidR="00134354">
        <w:rPr>
          <w:rFonts w:asciiTheme="minorEastAsia" w:eastAsiaTheme="minorEastAsia" w:hAnsiTheme="minorEastAsia" w:cs="微软雅黑" w:hint="eastAsia"/>
          <w:sz w:val="24"/>
          <w:szCs w:val="24"/>
        </w:rPr>
        <w:t>对于物理机</w:t>
      </w:r>
      <w:r w:rsidR="00134354">
        <w:rPr>
          <w:rFonts w:asciiTheme="minorEastAsia" w:eastAsiaTheme="minorEastAsia" w:hAnsiTheme="minorEastAsia" w:cs="微软雅黑"/>
          <w:sz w:val="24"/>
          <w:szCs w:val="24"/>
        </w:rPr>
        <w:t>支持动态的</w:t>
      </w:r>
      <w:r w:rsidR="00134354">
        <w:rPr>
          <w:rFonts w:asciiTheme="minorEastAsia" w:eastAsiaTheme="minorEastAsia" w:hAnsiTheme="minorEastAsia" w:cs="微软雅黑" w:hint="eastAsia"/>
          <w:sz w:val="24"/>
          <w:szCs w:val="24"/>
        </w:rPr>
        <w:t>开启</w:t>
      </w:r>
      <w:r w:rsidR="00134354">
        <w:rPr>
          <w:rFonts w:asciiTheme="minorEastAsia" w:eastAsiaTheme="minorEastAsia" w:hAnsiTheme="minorEastAsia" w:cs="微软雅黑"/>
          <w:sz w:val="24"/>
          <w:szCs w:val="24"/>
        </w:rPr>
        <w:t>、关闭深度监控选项。</w:t>
      </w:r>
      <w:r w:rsidR="00134354">
        <w:rPr>
          <w:rFonts w:asciiTheme="minorEastAsia" w:eastAsiaTheme="minorEastAsia" w:hAnsiTheme="minorEastAsia" w:cs="微软雅黑" w:hint="eastAsia"/>
          <w:sz w:val="24"/>
          <w:szCs w:val="24"/>
        </w:rPr>
        <w:t>支持</w:t>
      </w:r>
      <w:r w:rsidR="00134354">
        <w:rPr>
          <w:rFonts w:asciiTheme="minorEastAsia" w:eastAsiaTheme="minorEastAsia" w:hAnsiTheme="minorEastAsia" w:cs="微软雅黑"/>
          <w:sz w:val="24"/>
          <w:szCs w:val="24"/>
        </w:rPr>
        <w:t>对</w:t>
      </w:r>
      <w:r>
        <w:rPr>
          <w:rFonts w:asciiTheme="minorEastAsia" w:eastAsiaTheme="minorEastAsia" w:hAnsiTheme="minorEastAsia" w:cs="微软雅黑"/>
          <w:sz w:val="24"/>
          <w:szCs w:val="24"/>
        </w:rPr>
        <w:t>深度</w:t>
      </w:r>
      <w:r>
        <w:rPr>
          <w:rFonts w:asciiTheme="minorEastAsia" w:eastAsiaTheme="minorEastAsia" w:hAnsiTheme="minorEastAsia" w:cs="微软雅黑" w:hint="eastAsia"/>
          <w:sz w:val="24"/>
          <w:szCs w:val="24"/>
        </w:rPr>
        <w:t>监控</w:t>
      </w:r>
      <w:r>
        <w:rPr>
          <w:rFonts w:asciiTheme="minorEastAsia" w:eastAsiaTheme="minorEastAsia" w:hAnsiTheme="minorEastAsia" w:cs="微软雅黑"/>
          <w:sz w:val="24"/>
          <w:szCs w:val="24"/>
        </w:rPr>
        <w:t>无需在平台中展现，深度</w:t>
      </w:r>
      <w:r>
        <w:rPr>
          <w:rFonts w:asciiTheme="minorEastAsia" w:eastAsiaTheme="minorEastAsia" w:hAnsiTheme="minorEastAsia" w:cs="微软雅黑" w:hint="eastAsia"/>
          <w:sz w:val="24"/>
          <w:szCs w:val="24"/>
        </w:rPr>
        <w:t>监控</w:t>
      </w:r>
      <w:r>
        <w:rPr>
          <w:rFonts w:asciiTheme="minorEastAsia" w:eastAsiaTheme="minorEastAsia" w:hAnsiTheme="minorEastAsia" w:cs="微软雅黑"/>
          <w:sz w:val="24"/>
          <w:szCs w:val="24"/>
        </w:rPr>
        <w:t>数据保留</w:t>
      </w:r>
      <w:r>
        <w:rPr>
          <w:rFonts w:asciiTheme="minorEastAsia" w:eastAsiaTheme="minorEastAsia" w:hAnsiTheme="minorEastAsia" w:cs="微软雅黑" w:hint="eastAsia"/>
          <w:sz w:val="24"/>
          <w:szCs w:val="24"/>
        </w:rPr>
        <w:t>在</w:t>
      </w:r>
      <w:r>
        <w:rPr>
          <w:rFonts w:asciiTheme="minorEastAsia" w:eastAsiaTheme="minorEastAsia" w:hAnsiTheme="minorEastAsia" w:cs="微软雅黑"/>
          <w:sz w:val="24"/>
          <w:szCs w:val="24"/>
        </w:rPr>
        <w:t>后台指定存储位置</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但要求可以控制对深度监控的打开与关闭。</w:t>
      </w:r>
      <w:r>
        <w:rPr>
          <w:rFonts w:asciiTheme="minorEastAsia" w:eastAsiaTheme="minorEastAsia" w:hAnsiTheme="minorEastAsia" w:cs="微软雅黑" w:hint="eastAsia"/>
          <w:sz w:val="24"/>
          <w:szCs w:val="24"/>
        </w:rPr>
        <w:t>深度</w:t>
      </w:r>
      <w:r>
        <w:rPr>
          <w:rFonts w:asciiTheme="minorEastAsia" w:eastAsiaTheme="minorEastAsia" w:hAnsiTheme="minorEastAsia" w:cs="微软雅黑"/>
          <w:sz w:val="24"/>
          <w:szCs w:val="24"/>
        </w:rPr>
        <w:t>监控数据包括以下数据：</w:t>
      </w:r>
    </w:p>
    <w:p w:rsidR="007103F9" w:rsidRPr="008E506C" w:rsidRDefault="007103F9" w:rsidP="008E506C">
      <w:pPr>
        <w:widowControl/>
        <w:numPr>
          <w:ilvl w:val="1"/>
          <w:numId w:val="12"/>
        </w:numPr>
        <w:adjustRightInd w:val="0"/>
        <w:snapToGrid w:val="0"/>
        <w:spacing w:before="240" w:after="120" w:line="360" w:lineRule="auto"/>
        <w:jc w:val="left"/>
        <w:rPr>
          <w:rFonts w:asciiTheme="minorEastAsia" w:eastAsiaTheme="minorEastAsia" w:hAnsiTheme="minorEastAsia" w:cs="微软雅黑"/>
          <w:sz w:val="24"/>
          <w:szCs w:val="24"/>
        </w:rPr>
      </w:pPr>
      <w:r w:rsidRPr="008E506C">
        <w:rPr>
          <w:rFonts w:asciiTheme="minorEastAsia" w:eastAsiaTheme="minorEastAsia" w:hAnsiTheme="minorEastAsia" w:cs="微软雅黑" w:hint="eastAsia"/>
          <w:sz w:val="24"/>
          <w:szCs w:val="24"/>
        </w:rPr>
        <w:t>根据用户和进程分类的CPU及内存使用情况数据</w:t>
      </w:r>
    </w:p>
    <w:p w:rsidR="007103F9" w:rsidRPr="008E506C" w:rsidRDefault="00AF09FB" w:rsidP="008E506C">
      <w:pPr>
        <w:widowControl/>
        <w:numPr>
          <w:ilvl w:val="1"/>
          <w:numId w:val="12"/>
        </w:numPr>
        <w:adjustRightInd w:val="0"/>
        <w:snapToGrid w:val="0"/>
        <w:spacing w:before="240" w:after="120" w:line="360" w:lineRule="auto"/>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w:t>
      </w:r>
      <w:r w:rsidR="007103F9" w:rsidRPr="008E506C">
        <w:rPr>
          <w:rFonts w:asciiTheme="minorEastAsia" w:eastAsiaTheme="minorEastAsia" w:hAnsiTheme="minorEastAsia" w:cs="微软雅黑" w:hint="eastAsia"/>
          <w:sz w:val="24"/>
          <w:szCs w:val="24"/>
        </w:rPr>
        <w:t>本地及SAN存储的磁盘读写流量、IO时延、IOPS、繁忙程度</w:t>
      </w:r>
    </w:p>
    <w:p w:rsidR="007103F9" w:rsidRPr="008E506C" w:rsidRDefault="007103F9" w:rsidP="008E506C">
      <w:pPr>
        <w:widowControl/>
        <w:numPr>
          <w:ilvl w:val="1"/>
          <w:numId w:val="12"/>
        </w:numPr>
        <w:adjustRightInd w:val="0"/>
        <w:snapToGrid w:val="0"/>
        <w:spacing w:before="240" w:after="120" w:line="360" w:lineRule="auto"/>
        <w:jc w:val="left"/>
        <w:rPr>
          <w:rFonts w:asciiTheme="minorEastAsia" w:eastAsiaTheme="minorEastAsia" w:hAnsiTheme="minorEastAsia" w:cs="微软雅黑"/>
          <w:sz w:val="24"/>
          <w:szCs w:val="24"/>
        </w:rPr>
      </w:pPr>
      <w:r w:rsidRPr="008E506C">
        <w:rPr>
          <w:rFonts w:asciiTheme="minorEastAsia" w:eastAsiaTheme="minorEastAsia" w:hAnsiTheme="minorEastAsia" w:cs="微软雅黑" w:hint="eastAsia"/>
          <w:sz w:val="24"/>
          <w:szCs w:val="24"/>
        </w:rPr>
        <w:t>主机网络链路状态监控（包括TCP/UDP）</w:t>
      </w:r>
    </w:p>
    <w:p w:rsidR="007103F9" w:rsidRPr="00AB5D59" w:rsidRDefault="00AF09FB" w:rsidP="00AB5D59">
      <w:pPr>
        <w:widowControl/>
        <w:numPr>
          <w:ilvl w:val="1"/>
          <w:numId w:val="12"/>
        </w:numPr>
        <w:adjustRightInd w:val="0"/>
        <w:snapToGrid w:val="0"/>
        <w:spacing w:before="240" w:after="120" w:line="360" w:lineRule="auto"/>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物理机</w:t>
      </w:r>
      <w:r w:rsidR="007103F9" w:rsidRPr="008E506C">
        <w:rPr>
          <w:rFonts w:asciiTheme="minorEastAsia" w:eastAsiaTheme="minorEastAsia" w:hAnsiTheme="minorEastAsia" w:cs="微软雅黑" w:hint="eastAsia"/>
          <w:sz w:val="24"/>
          <w:szCs w:val="24"/>
        </w:rPr>
        <w:t>网络tcpdump信息抓取</w:t>
      </w:r>
    </w:p>
    <w:p w:rsidR="007103F9" w:rsidRPr="00CB7269" w:rsidRDefault="007103F9" w:rsidP="00CB7269">
      <w:pPr>
        <w:pStyle w:val="ab"/>
        <w:keepNext/>
        <w:keepLines/>
        <w:widowControl/>
        <w:numPr>
          <w:ilvl w:val="0"/>
          <w:numId w:val="33"/>
        </w:numPr>
        <w:spacing w:before="240" w:after="64" w:line="319" w:lineRule="auto"/>
        <w:ind w:firstLineChars="0"/>
        <w:jc w:val="left"/>
        <w:outlineLvl w:val="2"/>
        <w:rPr>
          <w:rFonts w:asciiTheme="majorEastAsia" w:eastAsiaTheme="majorEastAsia" w:hAnsiTheme="majorEastAsia"/>
          <w:b/>
          <w:bCs/>
          <w:kern w:val="0"/>
          <w:sz w:val="28"/>
          <w:szCs w:val="28"/>
        </w:rPr>
      </w:pPr>
      <w:bookmarkStart w:id="170" w:name="_Toc432757566"/>
      <w:r w:rsidRPr="00CB7269">
        <w:rPr>
          <w:rFonts w:asciiTheme="majorEastAsia" w:eastAsiaTheme="majorEastAsia" w:hAnsiTheme="majorEastAsia" w:hint="eastAsia"/>
          <w:b/>
          <w:bCs/>
          <w:kern w:val="0"/>
          <w:sz w:val="28"/>
          <w:szCs w:val="28"/>
        </w:rPr>
        <w:t>监控设置</w:t>
      </w:r>
      <w:bookmarkEnd w:id="170"/>
    </w:p>
    <w:p w:rsidR="007103F9" w:rsidRDefault="007103F9" w:rsidP="006024E0">
      <w:pPr>
        <w:spacing w:line="420" w:lineRule="auto"/>
        <w:ind w:firstLine="420"/>
        <w:rPr>
          <w:rFonts w:asciiTheme="minorEastAsia" w:eastAsiaTheme="minorEastAsia" w:hAnsiTheme="minorEastAsia" w:cs="微软雅黑"/>
          <w:sz w:val="24"/>
          <w:szCs w:val="24"/>
        </w:rPr>
      </w:pPr>
      <w:r w:rsidRPr="00AB5D59">
        <w:rPr>
          <w:rFonts w:asciiTheme="minorEastAsia" w:eastAsiaTheme="minorEastAsia" w:hAnsiTheme="minorEastAsia" w:cs="微软雅黑" w:hint="eastAsia"/>
          <w:sz w:val="24"/>
          <w:szCs w:val="24"/>
        </w:rPr>
        <w:t>能够支持对</w:t>
      </w:r>
      <w:r w:rsidR="00290646">
        <w:rPr>
          <w:rFonts w:asciiTheme="minorEastAsia" w:eastAsiaTheme="minorEastAsia" w:hAnsiTheme="minorEastAsia" w:cs="微软雅黑" w:hint="eastAsia"/>
          <w:sz w:val="24"/>
          <w:szCs w:val="24"/>
        </w:rPr>
        <w:t>所有</w:t>
      </w:r>
      <w:r w:rsidR="00290646">
        <w:rPr>
          <w:rFonts w:asciiTheme="minorEastAsia" w:eastAsiaTheme="minorEastAsia" w:hAnsiTheme="minorEastAsia" w:cs="微软雅黑"/>
          <w:sz w:val="24"/>
          <w:szCs w:val="24"/>
        </w:rPr>
        <w:t>监控</w:t>
      </w:r>
      <w:r w:rsidR="00937D71">
        <w:rPr>
          <w:rFonts w:asciiTheme="minorEastAsia" w:eastAsiaTheme="minorEastAsia" w:hAnsiTheme="minorEastAsia" w:cs="微软雅黑"/>
          <w:sz w:val="24"/>
          <w:szCs w:val="24"/>
        </w:rPr>
        <w:t>对象的</w:t>
      </w:r>
      <w:r w:rsidRPr="00AB5D59">
        <w:rPr>
          <w:rFonts w:asciiTheme="minorEastAsia" w:eastAsiaTheme="minorEastAsia" w:hAnsiTheme="minorEastAsia" w:cs="微软雅黑" w:hint="eastAsia"/>
          <w:sz w:val="24"/>
          <w:szCs w:val="24"/>
        </w:rPr>
        <w:t>监控</w:t>
      </w:r>
      <w:r w:rsidR="00107C58">
        <w:rPr>
          <w:rFonts w:asciiTheme="minorEastAsia" w:eastAsiaTheme="minorEastAsia" w:hAnsiTheme="minorEastAsia" w:cs="微软雅黑" w:hint="eastAsia"/>
          <w:sz w:val="24"/>
          <w:szCs w:val="24"/>
        </w:rPr>
        <w:t>内容启停</w:t>
      </w:r>
      <w:r w:rsidR="00FF4D05">
        <w:rPr>
          <w:rFonts w:asciiTheme="minorEastAsia" w:eastAsiaTheme="minorEastAsia" w:hAnsiTheme="minorEastAsia" w:cs="微软雅黑" w:hint="eastAsia"/>
          <w:sz w:val="24"/>
          <w:szCs w:val="24"/>
        </w:rPr>
        <w:t>、告警阀值、事件等级、完全</w:t>
      </w:r>
      <w:r w:rsidR="00FF4D05">
        <w:rPr>
          <w:rFonts w:asciiTheme="minorEastAsia" w:eastAsiaTheme="minorEastAsia" w:hAnsiTheme="minorEastAsia" w:cs="微软雅黑"/>
          <w:sz w:val="24"/>
          <w:szCs w:val="24"/>
        </w:rPr>
        <w:t>数据</w:t>
      </w:r>
      <w:r w:rsidR="00FF4D05">
        <w:rPr>
          <w:rFonts w:asciiTheme="minorEastAsia" w:eastAsiaTheme="minorEastAsia" w:hAnsiTheme="minorEastAsia" w:cs="微软雅黑" w:hint="eastAsia"/>
          <w:sz w:val="24"/>
          <w:szCs w:val="24"/>
        </w:rPr>
        <w:t>保留</w:t>
      </w:r>
      <w:r w:rsidR="00FF4D05">
        <w:rPr>
          <w:rFonts w:asciiTheme="minorEastAsia" w:eastAsiaTheme="minorEastAsia" w:hAnsiTheme="minorEastAsia" w:cs="微软雅黑"/>
          <w:sz w:val="24"/>
          <w:szCs w:val="24"/>
        </w:rPr>
        <w:t>时间</w:t>
      </w:r>
      <w:r w:rsidRPr="00AB5D59">
        <w:rPr>
          <w:rFonts w:asciiTheme="minorEastAsia" w:eastAsiaTheme="minorEastAsia" w:hAnsiTheme="minorEastAsia" w:cs="微软雅黑" w:hint="eastAsia"/>
          <w:sz w:val="24"/>
          <w:szCs w:val="24"/>
        </w:rPr>
        <w:t>、监控频率、外部报警接口等</w:t>
      </w:r>
      <w:r w:rsidR="00AB5D59">
        <w:rPr>
          <w:rFonts w:asciiTheme="minorEastAsia" w:eastAsiaTheme="minorEastAsia" w:hAnsiTheme="minorEastAsia" w:cs="微软雅黑" w:hint="eastAsia"/>
          <w:sz w:val="24"/>
          <w:szCs w:val="24"/>
        </w:rPr>
        <w:t>。</w:t>
      </w:r>
    </w:p>
    <w:p w:rsidR="00091E2B" w:rsidRPr="00AB5D59" w:rsidRDefault="00091E2B"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需要</w:t>
      </w:r>
      <w:r>
        <w:rPr>
          <w:rFonts w:asciiTheme="minorEastAsia" w:eastAsiaTheme="minorEastAsia" w:hAnsiTheme="minorEastAsia" w:cs="微软雅黑"/>
          <w:sz w:val="24"/>
          <w:szCs w:val="24"/>
        </w:rPr>
        <w:t>支持</w:t>
      </w:r>
      <w:r>
        <w:rPr>
          <w:rFonts w:asciiTheme="minorEastAsia" w:eastAsiaTheme="minorEastAsia" w:hAnsiTheme="minorEastAsia" w:cs="微软雅黑" w:hint="eastAsia"/>
          <w:sz w:val="24"/>
          <w:szCs w:val="24"/>
        </w:rPr>
        <w:t>租户</w:t>
      </w:r>
      <w:r>
        <w:rPr>
          <w:rFonts w:asciiTheme="minorEastAsia" w:eastAsiaTheme="minorEastAsia" w:hAnsiTheme="minorEastAsia" w:cs="微软雅黑"/>
          <w:sz w:val="24"/>
          <w:szCs w:val="24"/>
        </w:rPr>
        <w:t>自由</w:t>
      </w:r>
      <w:r>
        <w:rPr>
          <w:rFonts w:asciiTheme="minorEastAsia" w:eastAsiaTheme="minorEastAsia" w:hAnsiTheme="minorEastAsia" w:cs="微软雅黑" w:hint="eastAsia"/>
          <w:sz w:val="24"/>
          <w:szCs w:val="24"/>
        </w:rPr>
        <w:t>控制</w:t>
      </w:r>
      <w:r>
        <w:rPr>
          <w:rFonts w:asciiTheme="minorEastAsia" w:eastAsiaTheme="minorEastAsia" w:hAnsiTheme="minorEastAsia" w:cs="微软雅黑"/>
          <w:sz w:val="24"/>
          <w:szCs w:val="24"/>
        </w:rPr>
        <w:t>本身业务系统监控内容</w:t>
      </w:r>
      <w:r>
        <w:rPr>
          <w:rFonts w:asciiTheme="minorEastAsia" w:eastAsiaTheme="minorEastAsia" w:hAnsiTheme="minorEastAsia" w:cs="微软雅黑" w:hint="eastAsia"/>
          <w:sz w:val="24"/>
          <w:szCs w:val="24"/>
        </w:rPr>
        <w:t>启停</w:t>
      </w:r>
      <w:r>
        <w:rPr>
          <w:rFonts w:asciiTheme="minorEastAsia" w:eastAsiaTheme="minorEastAsia" w:hAnsiTheme="minorEastAsia" w:cs="微软雅黑"/>
          <w:sz w:val="24"/>
          <w:szCs w:val="24"/>
        </w:rPr>
        <w:t>。</w:t>
      </w:r>
    </w:p>
    <w:p w:rsidR="007103F9" w:rsidRPr="005D2972" w:rsidRDefault="00FF4D05" w:rsidP="007103F9">
      <w:pPr>
        <w:widowControl/>
        <w:numPr>
          <w:ilvl w:val="0"/>
          <w:numId w:val="12"/>
        </w:numPr>
        <w:adjustRightInd w:val="0"/>
        <w:snapToGrid w:val="0"/>
        <w:spacing w:before="240" w:after="120" w:line="360" w:lineRule="auto"/>
        <w:jc w:val="left"/>
        <w:rPr>
          <w:rFonts w:eastAsia="宋体"/>
          <w:sz w:val="24"/>
          <w:szCs w:val="24"/>
        </w:rPr>
      </w:pPr>
      <w:r>
        <w:rPr>
          <w:rFonts w:eastAsia="宋体" w:hint="eastAsia"/>
          <w:sz w:val="24"/>
          <w:szCs w:val="24"/>
        </w:rPr>
        <w:lastRenderedPageBreak/>
        <w:t>监控项开闭</w:t>
      </w:r>
    </w:p>
    <w:p w:rsidR="007103F9" w:rsidRPr="00091E2B" w:rsidRDefault="007103F9" w:rsidP="00091E2B">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能够根据需要选择开启各监控项，开启监控项系统将收集该指标的数据，关闭该监控项将停止收集该指标数据。</w:t>
      </w:r>
    </w:p>
    <w:p w:rsidR="007103F9" w:rsidRPr="005D2972" w:rsidRDefault="007103F9" w:rsidP="007103F9">
      <w:pPr>
        <w:widowControl/>
        <w:numPr>
          <w:ilvl w:val="0"/>
          <w:numId w:val="12"/>
        </w:numPr>
        <w:adjustRightInd w:val="0"/>
        <w:snapToGrid w:val="0"/>
        <w:spacing w:before="240" w:after="120" w:line="360" w:lineRule="auto"/>
        <w:jc w:val="left"/>
        <w:rPr>
          <w:rFonts w:eastAsia="宋体"/>
          <w:sz w:val="24"/>
          <w:szCs w:val="24"/>
        </w:rPr>
      </w:pPr>
      <w:r w:rsidRPr="005D2972">
        <w:rPr>
          <w:rFonts w:eastAsia="宋体" w:hint="eastAsia"/>
          <w:sz w:val="24"/>
          <w:szCs w:val="24"/>
        </w:rPr>
        <w:t>监控阀值设置</w:t>
      </w:r>
    </w:p>
    <w:p w:rsidR="007103F9" w:rsidRDefault="007103F9" w:rsidP="00091E2B">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能够对每一个监控项设置预警阀值和报警阀值，同时可以对预警阀值和报警阀值进行修改。</w:t>
      </w:r>
      <w:r w:rsidR="00017076">
        <w:rPr>
          <w:rFonts w:asciiTheme="minorEastAsia" w:eastAsiaTheme="minorEastAsia" w:hAnsiTheme="minorEastAsia" w:cs="微软雅黑" w:hint="eastAsia"/>
          <w:sz w:val="24"/>
          <w:szCs w:val="24"/>
        </w:rPr>
        <w:t>管理员</w:t>
      </w:r>
      <w:r w:rsidR="00017076">
        <w:rPr>
          <w:rFonts w:asciiTheme="minorEastAsia" w:eastAsiaTheme="minorEastAsia" w:hAnsiTheme="minorEastAsia" w:cs="微软雅黑"/>
          <w:sz w:val="24"/>
          <w:szCs w:val="24"/>
        </w:rPr>
        <w:t>权限才能进行</w:t>
      </w:r>
      <w:r w:rsidR="00017076">
        <w:rPr>
          <w:rFonts w:asciiTheme="minorEastAsia" w:eastAsiaTheme="minorEastAsia" w:hAnsiTheme="minorEastAsia" w:cs="微软雅黑" w:hint="eastAsia"/>
          <w:sz w:val="24"/>
          <w:szCs w:val="24"/>
        </w:rPr>
        <w:t>此项</w:t>
      </w:r>
      <w:r w:rsidR="00017076">
        <w:rPr>
          <w:rFonts w:asciiTheme="minorEastAsia" w:eastAsiaTheme="minorEastAsia" w:hAnsiTheme="minorEastAsia" w:cs="微软雅黑"/>
          <w:sz w:val="24"/>
          <w:szCs w:val="24"/>
        </w:rPr>
        <w:t>配置。</w:t>
      </w:r>
    </w:p>
    <w:p w:rsidR="006D1366" w:rsidRPr="00091E2B" w:rsidRDefault="006D1366" w:rsidP="006D1366">
      <w:pPr>
        <w:widowControl/>
        <w:adjustRightInd w:val="0"/>
        <w:snapToGrid w:val="0"/>
        <w:spacing w:before="240" w:after="120" w:line="36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86766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67660"/>
                    </a:xfrm>
                    <a:prstGeom prst="rect">
                      <a:avLst/>
                    </a:prstGeom>
                  </pic:spPr>
                </pic:pic>
              </a:graphicData>
            </a:graphic>
          </wp:inline>
        </w:drawing>
      </w:r>
    </w:p>
    <w:p w:rsidR="007103F9" w:rsidRPr="005D2972" w:rsidRDefault="007103F9" w:rsidP="007103F9">
      <w:pPr>
        <w:widowControl/>
        <w:numPr>
          <w:ilvl w:val="0"/>
          <w:numId w:val="12"/>
        </w:numPr>
        <w:adjustRightInd w:val="0"/>
        <w:snapToGrid w:val="0"/>
        <w:spacing w:before="240" w:after="120" w:line="360" w:lineRule="auto"/>
        <w:jc w:val="left"/>
        <w:rPr>
          <w:rFonts w:eastAsia="宋体"/>
          <w:sz w:val="24"/>
          <w:szCs w:val="24"/>
        </w:rPr>
      </w:pPr>
      <w:r w:rsidRPr="005D2972">
        <w:rPr>
          <w:rFonts w:eastAsia="宋体" w:hint="eastAsia"/>
          <w:sz w:val="24"/>
          <w:szCs w:val="24"/>
        </w:rPr>
        <w:t>监控告警事件等级设定</w:t>
      </w:r>
    </w:p>
    <w:p w:rsidR="007103F9" w:rsidRPr="00091E2B" w:rsidRDefault="007103F9" w:rsidP="00091E2B">
      <w:pPr>
        <w:widowControl/>
        <w:adjustRightInd w:val="0"/>
        <w:snapToGrid w:val="0"/>
        <w:spacing w:before="240" w:after="120" w:line="360" w:lineRule="auto"/>
        <w:ind w:leftChars="200" w:left="420"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能够对监控项的事件进行级别设置，</w:t>
      </w:r>
      <w:r w:rsidR="00017076">
        <w:rPr>
          <w:rFonts w:asciiTheme="minorEastAsia" w:eastAsiaTheme="minorEastAsia" w:hAnsiTheme="minorEastAsia" w:cs="微软雅黑" w:hint="eastAsia"/>
          <w:sz w:val="24"/>
          <w:szCs w:val="24"/>
        </w:rPr>
        <w:t>管理员</w:t>
      </w:r>
      <w:r w:rsidR="00017076">
        <w:rPr>
          <w:rFonts w:asciiTheme="minorEastAsia" w:eastAsiaTheme="minorEastAsia" w:hAnsiTheme="minorEastAsia" w:cs="微软雅黑"/>
          <w:sz w:val="24"/>
          <w:szCs w:val="24"/>
        </w:rPr>
        <w:t>权限才能进行</w:t>
      </w:r>
      <w:r w:rsidR="00017076">
        <w:rPr>
          <w:rFonts w:asciiTheme="minorEastAsia" w:eastAsiaTheme="minorEastAsia" w:hAnsiTheme="minorEastAsia" w:cs="微软雅黑" w:hint="eastAsia"/>
          <w:sz w:val="24"/>
          <w:szCs w:val="24"/>
        </w:rPr>
        <w:t>此项</w:t>
      </w:r>
      <w:r w:rsidR="00017076">
        <w:rPr>
          <w:rFonts w:asciiTheme="minorEastAsia" w:eastAsiaTheme="minorEastAsia" w:hAnsiTheme="minorEastAsia" w:cs="微软雅黑"/>
          <w:sz w:val="24"/>
          <w:szCs w:val="24"/>
        </w:rPr>
        <w:t>配置。</w:t>
      </w:r>
      <w:r w:rsidRPr="00091E2B">
        <w:rPr>
          <w:rFonts w:asciiTheme="minorEastAsia" w:eastAsiaTheme="minorEastAsia" w:hAnsiTheme="minorEastAsia" w:cs="微软雅黑" w:hint="eastAsia"/>
          <w:sz w:val="24"/>
          <w:szCs w:val="24"/>
        </w:rPr>
        <w:t>可以将不同事件进行等级分类：</w:t>
      </w:r>
    </w:p>
    <w:p w:rsidR="007103F9" w:rsidRPr="00091E2B" w:rsidRDefault="007103F9" w:rsidP="00091E2B">
      <w:pPr>
        <w:widowControl/>
        <w:adjustRightInd w:val="0"/>
        <w:snapToGrid w:val="0"/>
        <w:spacing w:before="240" w:after="120" w:line="360" w:lineRule="auto"/>
        <w:ind w:leftChars="200" w:left="420"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四级－信息类</w:t>
      </w:r>
    </w:p>
    <w:p w:rsidR="007103F9" w:rsidRPr="00091E2B" w:rsidRDefault="007103F9" w:rsidP="00091E2B">
      <w:pPr>
        <w:widowControl/>
        <w:adjustRightInd w:val="0"/>
        <w:snapToGrid w:val="0"/>
        <w:spacing w:before="240" w:after="120" w:line="360" w:lineRule="auto"/>
        <w:ind w:leftChars="200" w:left="420"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三级－warning类</w:t>
      </w:r>
    </w:p>
    <w:p w:rsidR="007103F9" w:rsidRPr="00091E2B" w:rsidRDefault="007103F9" w:rsidP="00091E2B">
      <w:pPr>
        <w:widowControl/>
        <w:adjustRightInd w:val="0"/>
        <w:snapToGrid w:val="0"/>
        <w:spacing w:before="240" w:after="120" w:line="360" w:lineRule="auto"/>
        <w:ind w:leftChars="200" w:left="420"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二级－error类</w:t>
      </w:r>
    </w:p>
    <w:p w:rsidR="007103F9" w:rsidRPr="00091E2B" w:rsidRDefault="007103F9" w:rsidP="00091E2B">
      <w:pPr>
        <w:widowControl/>
        <w:adjustRightInd w:val="0"/>
        <w:snapToGrid w:val="0"/>
        <w:spacing w:before="240" w:after="120" w:line="360" w:lineRule="auto"/>
        <w:ind w:leftChars="200" w:left="420" w:firstLine="420"/>
        <w:jc w:val="left"/>
        <w:rPr>
          <w:rFonts w:asciiTheme="minorEastAsia" w:eastAsiaTheme="minorEastAsia" w:hAnsiTheme="minorEastAsia" w:cs="微软雅黑"/>
          <w:sz w:val="24"/>
          <w:szCs w:val="24"/>
        </w:rPr>
      </w:pPr>
      <w:r w:rsidRPr="00091E2B">
        <w:rPr>
          <w:rFonts w:asciiTheme="minorEastAsia" w:eastAsiaTheme="minorEastAsia" w:hAnsiTheme="minorEastAsia" w:cs="微软雅黑" w:hint="eastAsia"/>
          <w:sz w:val="24"/>
          <w:szCs w:val="24"/>
        </w:rPr>
        <w:t>一级－Fetal类</w:t>
      </w:r>
    </w:p>
    <w:p w:rsidR="007103F9" w:rsidRPr="009055B6" w:rsidRDefault="007103F9" w:rsidP="007103F9">
      <w:pPr>
        <w:widowControl/>
        <w:numPr>
          <w:ilvl w:val="0"/>
          <w:numId w:val="12"/>
        </w:numPr>
        <w:adjustRightInd w:val="0"/>
        <w:snapToGrid w:val="0"/>
        <w:spacing w:before="240" w:after="120" w:line="360" w:lineRule="auto"/>
        <w:jc w:val="left"/>
        <w:rPr>
          <w:rFonts w:eastAsia="宋体"/>
          <w:sz w:val="24"/>
          <w:szCs w:val="24"/>
        </w:rPr>
      </w:pPr>
      <w:r w:rsidRPr="009055B6">
        <w:rPr>
          <w:rFonts w:eastAsia="宋体" w:hint="eastAsia"/>
          <w:sz w:val="24"/>
          <w:szCs w:val="24"/>
        </w:rPr>
        <w:t>监控数据保留策略</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lastRenderedPageBreak/>
        <w:t>能够对监控数据</w:t>
      </w:r>
      <w:r w:rsidR="00510749">
        <w:rPr>
          <w:rFonts w:asciiTheme="minorEastAsia" w:eastAsiaTheme="minorEastAsia" w:hAnsiTheme="minorEastAsia" w:cs="微软雅黑" w:hint="eastAsia"/>
          <w:sz w:val="24"/>
          <w:szCs w:val="24"/>
        </w:rPr>
        <w:t>和</w:t>
      </w:r>
      <w:r w:rsidR="00510749">
        <w:rPr>
          <w:rFonts w:asciiTheme="minorEastAsia" w:eastAsiaTheme="minorEastAsia" w:hAnsiTheme="minorEastAsia" w:cs="微软雅黑"/>
          <w:sz w:val="24"/>
          <w:szCs w:val="24"/>
        </w:rPr>
        <w:t>事件数据</w:t>
      </w:r>
      <w:r w:rsidRPr="00BF4945">
        <w:rPr>
          <w:rFonts w:asciiTheme="minorEastAsia" w:eastAsiaTheme="minorEastAsia" w:hAnsiTheme="minorEastAsia" w:cs="微软雅黑" w:hint="eastAsia"/>
          <w:sz w:val="24"/>
          <w:szCs w:val="24"/>
        </w:rPr>
        <w:t>保留策略</w:t>
      </w:r>
      <w:r w:rsidR="00510749">
        <w:rPr>
          <w:rFonts w:asciiTheme="minorEastAsia" w:eastAsiaTheme="minorEastAsia" w:hAnsiTheme="minorEastAsia" w:cs="微软雅黑" w:hint="eastAsia"/>
          <w:sz w:val="24"/>
          <w:szCs w:val="24"/>
        </w:rPr>
        <w:t>分别</w:t>
      </w:r>
      <w:r w:rsidRPr="00BF4945">
        <w:rPr>
          <w:rFonts w:asciiTheme="minorEastAsia" w:eastAsiaTheme="minorEastAsia" w:hAnsiTheme="minorEastAsia" w:cs="微软雅黑" w:hint="eastAsia"/>
          <w:sz w:val="24"/>
          <w:szCs w:val="24"/>
        </w:rPr>
        <w:t>进行动态配置管理，保留时间可以选择天、周、月、季度、年不同周期，过期数据的</w:t>
      </w:r>
      <w:r w:rsidR="00307B1A">
        <w:rPr>
          <w:rFonts w:asciiTheme="minorEastAsia" w:eastAsiaTheme="minorEastAsia" w:hAnsiTheme="minorEastAsia" w:cs="微软雅黑" w:hint="eastAsia"/>
          <w:sz w:val="24"/>
          <w:szCs w:val="24"/>
        </w:rPr>
        <w:t>按天</w:t>
      </w:r>
      <w:r w:rsidRPr="00BF4945">
        <w:rPr>
          <w:rFonts w:asciiTheme="minorEastAsia" w:eastAsiaTheme="minorEastAsia" w:hAnsiTheme="minorEastAsia" w:cs="微软雅黑" w:hint="eastAsia"/>
          <w:sz w:val="24"/>
          <w:szCs w:val="24"/>
        </w:rPr>
        <w:t>进行清理。</w:t>
      </w:r>
      <w:r w:rsidR="00091E2B">
        <w:rPr>
          <w:rFonts w:asciiTheme="minorEastAsia" w:eastAsiaTheme="minorEastAsia" w:hAnsiTheme="minorEastAsia" w:cs="微软雅黑" w:hint="eastAsia"/>
          <w:sz w:val="24"/>
          <w:szCs w:val="24"/>
        </w:rPr>
        <w:t>管理员</w:t>
      </w:r>
      <w:r w:rsidR="00091E2B">
        <w:rPr>
          <w:rFonts w:asciiTheme="minorEastAsia" w:eastAsiaTheme="minorEastAsia" w:hAnsiTheme="minorEastAsia" w:cs="微软雅黑"/>
          <w:sz w:val="24"/>
          <w:szCs w:val="24"/>
        </w:rPr>
        <w:t>权限才能进行</w:t>
      </w:r>
      <w:r w:rsidR="00091E2B">
        <w:rPr>
          <w:rFonts w:asciiTheme="minorEastAsia" w:eastAsiaTheme="minorEastAsia" w:hAnsiTheme="minorEastAsia" w:cs="微软雅黑" w:hint="eastAsia"/>
          <w:sz w:val="24"/>
          <w:szCs w:val="24"/>
        </w:rPr>
        <w:t>此项</w:t>
      </w:r>
      <w:r w:rsidR="00091E2B">
        <w:rPr>
          <w:rFonts w:asciiTheme="minorEastAsia" w:eastAsiaTheme="minorEastAsia" w:hAnsiTheme="minorEastAsia" w:cs="微软雅黑"/>
          <w:sz w:val="24"/>
          <w:szCs w:val="24"/>
        </w:rPr>
        <w:t>配置。</w:t>
      </w:r>
    </w:p>
    <w:p w:rsidR="007103F9" w:rsidRPr="009055B6" w:rsidRDefault="007103F9" w:rsidP="007103F9">
      <w:pPr>
        <w:widowControl/>
        <w:numPr>
          <w:ilvl w:val="0"/>
          <w:numId w:val="12"/>
        </w:numPr>
        <w:adjustRightInd w:val="0"/>
        <w:snapToGrid w:val="0"/>
        <w:spacing w:before="240" w:after="120" w:line="360" w:lineRule="auto"/>
        <w:jc w:val="left"/>
        <w:rPr>
          <w:rFonts w:eastAsia="宋体"/>
          <w:sz w:val="24"/>
          <w:szCs w:val="24"/>
        </w:rPr>
      </w:pPr>
      <w:r w:rsidRPr="009055B6">
        <w:rPr>
          <w:rFonts w:eastAsia="宋体" w:hint="eastAsia"/>
          <w:sz w:val="24"/>
          <w:szCs w:val="24"/>
        </w:rPr>
        <w:t>监控频率</w:t>
      </w:r>
    </w:p>
    <w:p w:rsidR="007103F9" w:rsidRPr="00080652" w:rsidRDefault="007103F9" w:rsidP="00F02070">
      <w:pPr>
        <w:widowControl/>
        <w:adjustRightInd w:val="0"/>
        <w:snapToGrid w:val="0"/>
        <w:spacing w:before="240" w:after="120" w:line="360" w:lineRule="auto"/>
        <w:ind w:firstLine="420"/>
        <w:jc w:val="left"/>
        <w:rPr>
          <w:rFonts w:eastAsia="宋体"/>
          <w:szCs w:val="20"/>
          <w:lang/>
        </w:rPr>
      </w:pPr>
      <w:r w:rsidRPr="00BF4945">
        <w:rPr>
          <w:rFonts w:asciiTheme="minorEastAsia" w:eastAsiaTheme="minorEastAsia" w:hAnsiTheme="minorEastAsia" w:cs="微软雅黑" w:hint="eastAsia"/>
          <w:sz w:val="24"/>
          <w:szCs w:val="24"/>
        </w:rPr>
        <w:t>支持对监控频率进行动态配置管理，并且动态生效，监控</w:t>
      </w:r>
      <w:r w:rsidR="00F02070">
        <w:rPr>
          <w:rFonts w:asciiTheme="minorEastAsia" w:eastAsiaTheme="minorEastAsia" w:hAnsiTheme="minorEastAsia" w:cs="微软雅黑" w:hint="eastAsia"/>
          <w:sz w:val="24"/>
          <w:szCs w:val="24"/>
        </w:rPr>
        <w:t>间隔时间</w:t>
      </w:r>
      <w:r w:rsidR="00F02070">
        <w:rPr>
          <w:rFonts w:asciiTheme="minorEastAsia" w:eastAsiaTheme="minorEastAsia" w:hAnsiTheme="minorEastAsia" w:cs="微软雅黑"/>
          <w:sz w:val="24"/>
          <w:szCs w:val="24"/>
        </w:rPr>
        <w:t>最少是</w:t>
      </w:r>
      <w:r w:rsidR="00F02070">
        <w:rPr>
          <w:rFonts w:asciiTheme="minorEastAsia" w:eastAsiaTheme="minorEastAsia" w:hAnsiTheme="minorEastAsia" w:cs="微软雅黑" w:hint="eastAsia"/>
          <w:sz w:val="24"/>
          <w:szCs w:val="24"/>
        </w:rPr>
        <w:t>1分钟</w:t>
      </w:r>
      <w:r w:rsidR="00F02070">
        <w:rPr>
          <w:rFonts w:asciiTheme="minorEastAsia" w:eastAsiaTheme="minorEastAsia" w:hAnsiTheme="minorEastAsia" w:cs="微软雅黑"/>
          <w:sz w:val="24"/>
          <w:szCs w:val="24"/>
        </w:rPr>
        <w:t>。</w:t>
      </w:r>
    </w:p>
    <w:p w:rsidR="007103F9" w:rsidRPr="009055B6" w:rsidRDefault="007103F9" w:rsidP="007103F9">
      <w:pPr>
        <w:widowControl/>
        <w:numPr>
          <w:ilvl w:val="0"/>
          <w:numId w:val="12"/>
        </w:numPr>
        <w:adjustRightInd w:val="0"/>
        <w:snapToGrid w:val="0"/>
        <w:spacing w:before="240" w:after="120" w:line="360" w:lineRule="auto"/>
        <w:jc w:val="left"/>
        <w:rPr>
          <w:rFonts w:eastAsia="宋体"/>
          <w:sz w:val="24"/>
          <w:szCs w:val="24"/>
        </w:rPr>
      </w:pPr>
      <w:r w:rsidRPr="009055B6">
        <w:rPr>
          <w:rFonts w:eastAsia="宋体" w:hint="eastAsia"/>
          <w:sz w:val="24"/>
          <w:szCs w:val="24"/>
        </w:rPr>
        <w:t>事件接口</w:t>
      </w:r>
    </w:p>
    <w:p w:rsidR="007103F9" w:rsidRDefault="007103F9" w:rsidP="002D21ED">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监控项根据监控阀值产生的监控事件除了发给本平台的事件模块以外，能够支持通过SNMP接口与银联的PATROL事件平台报送事件，能够支持通过UMP的事件报送API接口向银联的统一事件平台UMP进行事件报送。</w:t>
      </w:r>
    </w:p>
    <w:p w:rsidR="000B1860" w:rsidRDefault="00C773ED" w:rsidP="00C773ED">
      <w:pPr>
        <w:widowControl/>
        <w:adjustRightInd w:val="0"/>
        <w:snapToGrid w:val="0"/>
        <w:spacing w:before="240" w:after="120" w:line="360" w:lineRule="auto"/>
        <w:ind w:firstLine="420"/>
        <w:jc w:val="center"/>
        <w:rPr>
          <w:rFonts w:eastAsia="宋体"/>
          <w:szCs w:val="20"/>
        </w:rPr>
      </w:pPr>
      <w:r>
        <w:rPr>
          <w:noProof/>
        </w:rPr>
        <w:drawing>
          <wp:inline distT="0" distB="0" distL="0" distR="0">
            <wp:extent cx="5274310" cy="284416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44165"/>
                    </a:xfrm>
                    <a:prstGeom prst="rect">
                      <a:avLst/>
                    </a:prstGeom>
                  </pic:spPr>
                </pic:pic>
              </a:graphicData>
            </a:graphic>
          </wp:inline>
        </w:drawing>
      </w:r>
    </w:p>
    <w:p w:rsidR="00C773ED" w:rsidRPr="00080652" w:rsidRDefault="00C773ED" w:rsidP="00C773ED">
      <w:pPr>
        <w:widowControl/>
        <w:adjustRightInd w:val="0"/>
        <w:snapToGrid w:val="0"/>
        <w:spacing w:before="240" w:after="120" w:line="360" w:lineRule="auto"/>
        <w:ind w:firstLine="420"/>
        <w:jc w:val="center"/>
        <w:rPr>
          <w:rFonts w:eastAsia="宋体"/>
          <w:szCs w:val="20"/>
        </w:rPr>
      </w:pPr>
      <w:r>
        <w:rPr>
          <w:rFonts w:eastAsia="宋体" w:hint="eastAsia"/>
          <w:szCs w:val="20"/>
        </w:rPr>
        <w:t>监控</w:t>
      </w:r>
      <w:r>
        <w:rPr>
          <w:rFonts w:eastAsia="宋体"/>
          <w:szCs w:val="20"/>
        </w:rPr>
        <w:t>设置界面原型</w:t>
      </w:r>
    </w:p>
    <w:p w:rsidR="00C8296C" w:rsidRPr="00E11053" w:rsidRDefault="007103F9" w:rsidP="00E11053">
      <w:pPr>
        <w:pStyle w:val="ab"/>
        <w:keepNext/>
        <w:keepLines/>
        <w:widowControl/>
        <w:numPr>
          <w:ilvl w:val="0"/>
          <w:numId w:val="23"/>
        </w:numPr>
        <w:spacing w:before="280" w:after="290" w:line="377" w:lineRule="auto"/>
        <w:ind w:firstLineChars="0"/>
        <w:jc w:val="left"/>
        <w:outlineLvl w:val="1"/>
        <w:rPr>
          <w:rFonts w:ascii="微软雅黑" w:eastAsia="宋体" w:hAnsi="微软雅黑" w:cs="微软雅黑"/>
          <w:b/>
          <w:bCs/>
          <w:kern w:val="0"/>
          <w:sz w:val="32"/>
          <w:szCs w:val="32"/>
          <w:lang/>
        </w:rPr>
      </w:pPr>
      <w:bookmarkStart w:id="171" w:name="_Toc432757567"/>
      <w:r w:rsidRPr="00CB7269">
        <w:rPr>
          <w:rFonts w:ascii="微软雅黑" w:eastAsia="宋体" w:hAnsi="微软雅黑" w:cs="微软雅黑" w:hint="eastAsia"/>
          <w:b/>
          <w:bCs/>
          <w:kern w:val="0"/>
          <w:sz w:val="32"/>
          <w:szCs w:val="32"/>
          <w:lang/>
        </w:rPr>
        <w:t>接口管理</w:t>
      </w:r>
      <w:bookmarkEnd w:id="171"/>
    </w:p>
    <w:p w:rsidR="00F53C7A" w:rsidRDefault="00F53C7A"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暂不讨论</w:t>
      </w:r>
      <w:r w:rsidR="00DD7238">
        <w:rPr>
          <w:rFonts w:asciiTheme="minorEastAsia" w:eastAsiaTheme="minorEastAsia" w:hAnsiTheme="minorEastAsia" w:cs="微软雅黑" w:hint="eastAsia"/>
          <w:sz w:val="24"/>
          <w:szCs w:val="24"/>
        </w:rPr>
        <w:t>。</w:t>
      </w:r>
    </w:p>
    <w:p w:rsidR="00C8296C" w:rsidRDefault="00ED0A0A"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统一事件</w:t>
      </w:r>
      <w:r>
        <w:rPr>
          <w:rFonts w:asciiTheme="minorEastAsia" w:eastAsiaTheme="minorEastAsia" w:hAnsiTheme="minorEastAsia" w:cs="微软雅黑"/>
          <w:sz w:val="24"/>
          <w:szCs w:val="24"/>
        </w:rPr>
        <w:t>平台</w:t>
      </w:r>
      <w:r>
        <w:rPr>
          <w:rFonts w:asciiTheme="minorEastAsia" w:eastAsiaTheme="minorEastAsia" w:hAnsiTheme="minorEastAsia" w:cs="微软雅黑" w:hint="eastAsia"/>
          <w:sz w:val="24"/>
          <w:szCs w:val="24"/>
        </w:rPr>
        <w:t>（UMP</w:t>
      </w:r>
      <w:r>
        <w:rPr>
          <w:rFonts w:asciiTheme="minorEastAsia" w:eastAsiaTheme="minorEastAsia" w:hAnsiTheme="minorEastAsia" w:cs="微软雅黑"/>
          <w:sz w:val="24"/>
          <w:szCs w:val="24"/>
        </w:rPr>
        <w:t>）接口</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sz w:val="24"/>
          <w:szCs w:val="24"/>
        </w:rPr>
        <w:lastRenderedPageBreak/>
        <w:t>DBaaS</w:t>
      </w:r>
      <w:r w:rsidRPr="00BF4945">
        <w:rPr>
          <w:rFonts w:asciiTheme="minorEastAsia" w:eastAsiaTheme="minorEastAsia" w:hAnsiTheme="minorEastAsia" w:cs="微软雅黑" w:hint="eastAsia"/>
          <w:sz w:val="24"/>
          <w:szCs w:val="24"/>
        </w:rPr>
        <w:t>平台属于银联信息总中心的运维平台的一部分，数据库管理平台（</w:t>
      </w:r>
      <w:r w:rsidRPr="00BF4945">
        <w:rPr>
          <w:rFonts w:asciiTheme="minorEastAsia" w:eastAsiaTheme="minorEastAsia" w:hAnsiTheme="minorEastAsia" w:cs="微软雅黑"/>
          <w:sz w:val="24"/>
          <w:szCs w:val="24"/>
        </w:rPr>
        <w:t>DBaaS</w:t>
      </w:r>
      <w:r w:rsidRPr="00BF4945">
        <w:rPr>
          <w:rFonts w:asciiTheme="minorEastAsia" w:eastAsiaTheme="minorEastAsia" w:hAnsiTheme="minorEastAsia" w:cs="微软雅黑" w:hint="eastAsia"/>
          <w:sz w:val="24"/>
          <w:szCs w:val="24"/>
        </w:rPr>
        <w:t>）与周边的一系列运营工具平台会存在相应的接口。主要的接口关系如下图所示：</w:t>
      </w:r>
    </w:p>
    <w:p w:rsidR="007103F9" w:rsidRPr="00080652" w:rsidRDefault="007103F9" w:rsidP="007103F9">
      <w:pPr>
        <w:spacing w:after="120" w:line="360" w:lineRule="auto"/>
        <w:ind w:leftChars="350" w:left="735" w:firstLine="420"/>
        <w:rPr>
          <w:rFonts w:eastAsia="宋体"/>
          <w:szCs w:val="20"/>
        </w:rPr>
      </w:pPr>
      <w:r>
        <w:rPr>
          <w:rFonts w:eastAsia="宋体"/>
          <w:noProof/>
          <w:szCs w:val="20"/>
        </w:rPr>
        <w:drawing>
          <wp:inline distT="0" distB="0" distL="0" distR="0">
            <wp:extent cx="3629025" cy="24860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29025" cy="2486025"/>
                    </a:xfrm>
                    <a:prstGeom prst="rect">
                      <a:avLst/>
                    </a:prstGeom>
                    <a:noFill/>
                    <a:ln>
                      <a:noFill/>
                    </a:ln>
                  </pic:spPr>
                </pic:pic>
              </a:graphicData>
            </a:graphic>
          </wp:inline>
        </w:drawing>
      </w:r>
    </w:p>
    <w:p w:rsidR="007103F9" w:rsidRPr="00080652" w:rsidRDefault="007103F9" w:rsidP="007103F9">
      <w:pPr>
        <w:spacing w:after="120" w:line="360" w:lineRule="auto"/>
        <w:ind w:leftChars="350" w:left="735" w:firstLine="420"/>
        <w:rPr>
          <w:rFonts w:eastAsia="宋体"/>
          <w:szCs w:val="20"/>
        </w:rPr>
      </w:pP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sz w:val="24"/>
          <w:szCs w:val="24"/>
        </w:rPr>
        <w:t>DBaaS</w:t>
      </w:r>
      <w:r w:rsidRPr="0004272E">
        <w:rPr>
          <w:rFonts w:asciiTheme="majorEastAsia" w:eastAsiaTheme="majorEastAsia" w:hAnsiTheme="majorEastAsia" w:hint="eastAsia"/>
          <w:sz w:val="24"/>
          <w:szCs w:val="24"/>
        </w:rPr>
        <w:t>平台与运营服务平台</w:t>
      </w:r>
      <w:r w:rsidRPr="0004272E">
        <w:rPr>
          <w:rFonts w:asciiTheme="majorEastAsia" w:eastAsiaTheme="majorEastAsia" w:hAnsiTheme="majorEastAsia"/>
          <w:sz w:val="24"/>
          <w:szCs w:val="24"/>
        </w:rPr>
        <w:t>UOSP</w:t>
      </w:r>
      <w:r w:rsidRPr="0004272E">
        <w:rPr>
          <w:rFonts w:asciiTheme="majorEastAsia" w:eastAsiaTheme="majorEastAsia" w:hAnsiTheme="majorEastAsia" w:hint="eastAsia"/>
          <w:sz w:val="24"/>
          <w:szCs w:val="24"/>
        </w:rPr>
        <w:t xml:space="preserve">接口　</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 xml:space="preserve">UOSP平台是银联信息总中心的统一运营服务平台，外部服务的受理都是通过UOSP平台作为入口并提交服务单进行审批受理，DBaaS平台将需要与UOSP平台通过web </w:t>
      </w:r>
      <w:r w:rsidR="00FE492C">
        <w:rPr>
          <w:rFonts w:asciiTheme="minorEastAsia" w:eastAsiaTheme="minorEastAsia" w:hAnsiTheme="minorEastAsia" w:cs="微软雅黑" w:hint="eastAsia"/>
          <w:sz w:val="24"/>
          <w:szCs w:val="24"/>
        </w:rPr>
        <w:t>DBaaS实例</w:t>
      </w:r>
      <w:r w:rsidRPr="00BF4945">
        <w:rPr>
          <w:rFonts w:asciiTheme="minorEastAsia" w:eastAsiaTheme="minorEastAsia" w:hAnsiTheme="minorEastAsia" w:cs="微软雅黑" w:hint="eastAsia"/>
          <w:sz w:val="24"/>
          <w:szCs w:val="24"/>
        </w:rPr>
        <w:t>s接口集成，外部对于DBaaS平台的服务需求都将由</w:t>
      </w:r>
      <w:r w:rsidRPr="00BF4945">
        <w:rPr>
          <w:rFonts w:asciiTheme="minorEastAsia" w:eastAsiaTheme="minorEastAsia" w:hAnsiTheme="minorEastAsia" w:cs="微软雅黑"/>
          <w:sz w:val="24"/>
          <w:szCs w:val="24"/>
        </w:rPr>
        <w:t>UOSP</w:t>
      </w:r>
      <w:r w:rsidRPr="00BF4945">
        <w:rPr>
          <w:rFonts w:asciiTheme="minorEastAsia" w:eastAsiaTheme="minorEastAsia" w:hAnsiTheme="minorEastAsia" w:cs="微软雅黑" w:hint="eastAsia"/>
          <w:sz w:val="24"/>
          <w:szCs w:val="24"/>
        </w:rPr>
        <w:t>平台完成需求审批后自动将服务需求推送至</w:t>
      </w:r>
      <w:r w:rsidRPr="00BF4945">
        <w:rPr>
          <w:rFonts w:asciiTheme="minorEastAsia" w:eastAsiaTheme="minorEastAsia" w:hAnsiTheme="minorEastAsia" w:cs="微软雅黑"/>
          <w:sz w:val="24"/>
          <w:szCs w:val="24"/>
        </w:rPr>
        <w:t>DBaaS</w:t>
      </w:r>
      <w:r w:rsidRPr="00BF4945">
        <w:rPr>
          <w:rFonts w:asciiTheme="minorEastAsia" w:eastAsiaTheme="minorEastAsia" w:hAnsiTheme="minorEastAsia" w:cs="微软雅黑" w:hint="eastAsia"/>
          <w:sz w:val="24"/>
          <w:szCs w:val="24"/>
        </w:rPr>
        <w:t>平台，并由DBaaS平台完成相关服务需求。</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sz w:val="24"/>
          <w:szCs w:val="24"/>
        </w:rPr>
        <w:t>DBaaS</w:t>
      </w:r>
      <w:r w:rsidRPr="0004272E">
        <w:rPr>
          <w:rFonts w:asciiTheme="majorEastAsia" w:eastAsiaTheme="majorEastAsia" w:hAnsiTheme="majorEastAsia" w:hint="eastAsia"/>
          <w:sz w:val="24"/>
          <w:szCs w:val="24"/>
        </w:rPr>
        <w:t>平台与统一事件监控平台接口</w:t>
      </w:r>
    </w:p>
    <w:p w:rsidR="007103F9" w:rsidRPr="00080652" w:rsidRDefault="007103F9" w:rsidP="00BF4945">
      <w:pPr>
        <w:widowControl/>
        <w:adjustRightInd w:val="0"/>
        <w:snapToGrid w:val="0"/>
        <w:spacing w:before="240" w:after="120" w:line="360" w:lineRule="auto"/>
        <w:ind w:firstLine="420"/>
        <w:jc w:val="left"/>
        <w:rPr>
          <w:rFonts w:eastAsia="宋体"/>
          <w:szCs w:val="20"/>
        </w:rPr>
      </w:pPr>
      <w:r w:rsidRPr="00080652">
        <w:rPr>
          <w:rFonts w:eastAsia="宋体" w:hint="eastAsia"/>
          <w:szCs w:val="20"/>
        </w:rPr>
        <w:t xml:space="preserve">　</w:t>
      </w:r>
      <w:r w:rsidRPr="00BF4945">
        <w:rPr>
          <w:rFonts w:asciiTheme="minorEastAsia" w:eastAsiaTheme="minorEastAsia" w:hAnsiTheme="minorEastAsia" w:cs="微软雅黑" w:hint="eastAsia"/>
          <w:sz w:val="24"/>
          <w:szCs w:val="24"/>
        </w:rPr>
        <w:t xml:space="preserve">　UMP和Patrol平台是银联信息总中心的统一事件监控平台，其它系统的事件都会送至该监控平台进行统一报警、开单、处理等；DBaaS平台需要集成统一的API到UMP事件监控平台的接口，同时DBaaS平台能够支持通过SNMP向Patrol事件平台进行事件上送。</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sz w:val="24"/>
          <w:szCs w:val="24"/>
        </w:rPr>
        <w:t>DBaaS</w:t>
      </w:r>
      <w:r w:rsidRPr="0004272E">
        <w:rPr>
          <w:rFonts w:asciiTheme="majorEastAsia" w:eastAsiaTheme="majorEastAsia" w:hAnsiTheme="majorEastAsia" w:hint="eastAsia"/>
          <w:sz w:val="24"/>
          <w:szCs w:val="24"/>
        </w:rPr>
        <w:t>平台与DBaaS平台接口</w:t>
      </w:r>
    </w:p>
    <w:p w:rsidR="007103F9" w:rsidRPr="00080652" w:rsidRDefault="007103F9" w:rsidP="007103F9">
      <w:pPr>
        <w:spacing w:after="120" w:line="360" w:lineRule="auto"/>
        <w:ind w:leftChars="350" w:left="735" w:firstLineChars="250" w:firstLine="600"/>
        <w:rPr>
          <w:rFonts w:eastAsia="宋体"/>
          <w:szCs w:val="20"/>
        </w:rPr>
      </w:pPr>
      <w:r w:rsidRPr="00BF4945">
        <w:rPr>
          <w:rFonts w:asciiTheme="minorEastAsia" w:eastAsiaTheme="minorEastAsia" w:hAnsiTheme="minorEastAsia" w:cs="微软雅黑" w:hint="eastAsia"/>
          <w:sz w:val="24"/>
          <w:szCs w:val="24"/>
        </w:rPr>
        <w:t>DBaaS平台部署的UPSQL数据库的备份能够支持与中国银联信息总中心的DBaaS平台的集成，通过接口调用完成平台相关数据库的备份</w:t>
      </w:r>
      <w:r w:rsidRPr="00BF4945">
        <w:rPr>
          <w:rFonts w:asciiTheme="minorEastAsia" w:eastAsiaTheme="minorEastAsia" w:hAnsiTheme="minorEastAsia" w:cs="微软雅黑"/>
          <w:sz w:val="24"/>
          <w:szCs w:val="24"/>
        </w:rPr>
        <w:t>/</w:t>
      </w:r>
      <w:r w:rsidRPr="00BF4945">
        <w:rPr>
          <w:rFonts w:asciiTheme="minorEastAsia" w:eastAsiaTheme="minorEastAsia" w:hAnsiTheme="minorEastAsia" w:cs="微软雅黑" w:hint="eastAsia"/>
          <w:sz w:val="24"/>
          <w:szCs w:val="24"/>
        </w:rPr>
        <w:t>恢</w:t>
      </w:r>
      <w:r w:rsidRPr="00BF4945">
        <w:rPr>
          <w:rFonts w:asciiTheme="minorEastAsia" w:eastAsiaTheme="minorEastAsia" w:hAnsiTheme="minorEastAsia" w:cs="微软雅黑" w:hint="eastAsia"/>
          <w:sz w:val="24"/>
          <w:szCs w:val="24"/>
        </w:rPr>
        <w:lastRenderedPageBreak/>
        <w:t>复管理</w:t>
      </w:r>
      <w:r w:rsidRPr="00080652">
        <w:rPr>
          <w:rFonts w:eastAsia="宋体" w:hint="eastAsia"/>
          <w:szCs w:val="20"/>
        </w:rPr>
        <w:t>。</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sz w:val="24"/>
          <w:szCs w:val="24"/>
        </w:rPr>
        <w:t>DBaaS</w:t>
      </w:r>
      <w:r w:rsidRPr="0004272E">
        <w:rPr>
          <w:rFonts w:asciiTheme="majorEastAsia" w:eastAsiaTheme="majorEastAsia" w:hAnsiTheme="majorEastAsia" w:hint="eastAsia"/>
          <w:sz w:val="24"/>
          <w:szCs w:val="24"/>
        </w:rPr>
        <w:t>与大数据平台接口</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DBaaS平台提供UP</w:t>
      </w:r>
      <w:r w:rsidRPr="00BF4945">
        <w:rPr>
          <w:rFonts w:asciiTheme="minorEastAsia" w:eastAsiaTheme="minorEastAsia" w:hAnsiTheme="minorEastAsia" w:cs="微软雅黑"/>
          <w:sz w:val="24"/>
          <w:szCs w:val="24"/>
        </w:rPr>
        <w:t>SQL</w:t>
      </w:r>
      <w:r w:rsidRPr="00BF4945">
        <w:rPr>
          <w:rFonts w:asciiTheme="minorEastAsia" w:eastAsiaTheme="minorEastAsia" w:hAnsiTheme="minorEastAsia" w:cs="微软雅黑" w:hint="eastAsia"/>
          <w:sz w:val="24"/>
          <w:szCs w:val="24"/>
        </w:rPr>
        <w:t>数据库到银联大数据平台（</w:t>
      </w:r>
      <w:r w:rsidRPr="00BF4945">
        <w:rPr>
          <w:rFonts w:asciiTheme="minorEastAsia" w:eastAsiaTheme="minorEastAsia" w:hAnsiTheme="minorEastAsia" w:cs="微软雅黑"/>
          <w:sz w:val="24"/>
          <w:szCs w:val="24"/>
        </w:rPr>
        <w:t>HADOOP</w:t>
      </w:r>
      <w:r w:rsidRPr="00BF4945">
        <w:rPr>
          <w:rFonts w:asciiTheme="minorEastAsia" w:eastAsiaTheme="minorEastAsia" w:hAnsiTheme="minorEastAsia" w:cs="微软雅黑" w:hint="eastAsia"/>
          <w:sz w:val="24"/>
          <w:szCs w:val="24"/>
        </w:rPr>
        <w:t>集群）的数据抽取的相关接口。</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sz w:val="24"/>
          <w:szCs w:val="24"/>
        </w:rPr>
        <w:t>DBaaS</w:t>
      </w:r>
      <w:r w:rsidRPr="0004272E">
        <w:rPr>
          <w:rFonts w:asciiTheme="majorEastAsia" w:eastAsiaTheme="majorEastAsia" w:hAnsiTheme="majorEastAsia" w:hint="eastAsia"/>
          <w:sz w:val="24"/>
          <w:szCs w:val="24"/>
        </w:rPr>
        <w:t xml:space="preserve">平台WEB </w:t>
      </w:r>
      <w:r w:rsidR="00FE492C" w:rsidRPr="0004272E">
        <w:rPr>
          <w:rFonts w:asciiTheme="majorEastAsia" w:eastAsiaTheme="majorEastAsia" w:hAnsiTheme="majorEastAsia" w:hint="eastAsia"/>
          <w:sz w:val="24"/>
          <w:szCs w:val="24"/>
        </w:rPr>
        <w:t>DBAAS实例</w:t>
      </w:r>
      <w:r w:rsidRPr="0004272E">
        <w:rPr>
          <w:rFonts w:asciiTheme="majorEastAsia" w:eastAsiaTheme="majorEastAsia" w:hAnsiTheme="majorEastAsia" w:hint="eastAsia"/>
          <w:sz w:val="24"/>
          <w:szCs w:val="24"/>
        </w:rPr>
        <w:t>S接口</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 xml:space="preserve">DBaaS平台提供完整的服务web </w:t>
      </w:r>
      <w:r w:rsidR="00FE492C">
        <w:rPr>
          <w:rFonts w:asciiTheme="minorEastAsia" w:eastAsiaTheme="minorEastAsia" w:hAnsiTheme="minorEastAsia" w:cs="微软雅黑" w:hint="eastAsia"/>
          <w:sz w:val="24"/>
          <w:szCs w:val="24"/>
        </w:rPr>
        <w:t>DBaaS实例</w:t>
      </w:r>
      <w:r w:rsidRPr="00BF4945">
        <w:rPr>
          <w:rFonts w:asciiTheme="minorEastAsia" w:eastAsiaTheme="minorEastAsia" w:hAnsiTheme="minorEastAsia" w:cs="微软雅黑" w:hint="eastAsia"/>
          <w:sz w:val="24"/>
          <w:szCs w:val="24"/>
        </w:rPr>
        <w:t>s接口，包括实例的创建、实例注销、数据库监控、数据库高可用切换等。</w:t>
      </w:r>
    </w:p>
    <w:p w:rsidR="007103F9" w:rsidRPr="00080652" w:rsidRDefault="007103F9" w:rsidP="007103F9">
      <w:pPr>
        <w:spacing w:after="120" w:line="360" w:lineRule="auto"/>
        <w:ind w:leftChars="350" w:left="735" w:firstLine="420"/>
        <w:rPr>
          <w:rFonts w:eastAsia="宋体"/>
          <w:szCs w:val="20"/>
        </w:rPr>
      </w:pPr>
    </w:p>
    <w:p w:rsidR="007103F9" w:rsidRPr="00CB7269" w:rsidRDefault="007103F9" w:rsidP="004D436A">
      <w:pPr>
        <w:pStyle w:val="ab"/>
        <w:keepNext/>
        <w:keepLines/>
        <w:widowControl/>
        <w:numPr>
          <w:ilvl w:val="0"/>
          <w:numId w:val="23"/>
        </w:numPr>
        <w:spacing w:before="280" w:after="290" w:line="377" w:lineRule="auto"/>
        <w:ind w:firstLineChars="0"/>
        <w:jc w:val="left"/>
        <w:outlineLvl w:val="1"/>
        <w:rPr>
          <w:rFonts w:ascii="微软雅黑" w:eastAsia="宋体" w:hAnsi="微软雅黑" w:cs="微软雅黑"/>
          <w:b/>
          <w:bCs/>
          <w:kern w:val="0"/>
          <w:sz w:val="32"/>
          <w:szCs w:val="32"/>
          <w:lang/>
        </w:rPr>
      </w:pPr>
      <w:bookmarkStart w:id="172" w:name="_Toc432757568"/>
      <w:r w:rsidRPr="00CB7269">
        <w:rPr>
          <w:rFonts w:ascii="微软雅黑" w:eastAsia="宋体" w:hAnsi="微软雅黑" w:cs="微软雅黑" w:hint="eastAsia"/>
          <w:b/>
          <w:bCs/>
          <w:kern w:val="0"/>
          <w:sz w:val="32"/>
          <w:szCs w:val="32"/>
          <w:lang/>
        </w:rPr>
        <w:t>高可用管理</w:t>
      </w:r>
      <w:bookmarkEnd w:id="172"/>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DBaaS平台部署的数据库实例主从或者集群架构，当集群中一个节点故障时，平台能够在分钟级探测到故障，并能支持自主或者手动高可用主备切换。高可用功能需要包括：</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hint="eastAsia"/>
          <w:sz w:val="24"/>
          <w:szCs w:val="24"/>
        </w:rPr>
        <w:t>健康探测管理</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能够实现对高可用架构下所有节点数据库的可用性进行监控探测检查，包括数据库的连通性connect、数据insert、update、delete、select的响应时间进行秒级监控监控，并将实时监控的健康数据进行分析，当健康探测的数据超过设定的故障判断阀值时，进行节点故障的告警。</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sz w:val="24"/>
          <w:szCs w:val="24"/>
        </w:rPr>
        <w:t>主备切换</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当健康探测判断到高可用架构下节点故障时，能够支持自动、手动2种模式对相关的节点进行隔离并将应用路由至备节点。</w:t>
      </w:r>
    </w:p>
    <w:p w:rsidR="007103F9" w:rsidRPr="0004272E" w:rsidRDefault="007103F9" w:rsidP="007103F9">
      <w:pPr>
        <w:widowControl/>
        <w:numPr>
          <w:ilvl w:val="0"/>
          <w:numId w:val="12"/>
        </w:numPr>
        <w:adjustRightInd w:val="0"/>
        <w:snapToGrid w:val="0"/>
        <w:spacing w:before="240" w:after="120" w:line="360" w:lineRule="auto"/>
        <w:jc w:val="left"/>
        <w:rPr>
          <w:rFonts w:asciiTheme="majorEastAsia" w:eastAsiaTheme="majorEastAsia" w:hAnsiTheme="majorEastAsia"/>
          <w:sz w:val="24"/>
          <w:szCs w:val="24"/>
        </w:rPr>
      </w:pPr>
      <w:r w:rsidRPr="0004272E">
        <w:rPr>
          <w:rFonts w:asciiTheme="majorEastAsia" w:eastAsiaTheme="majorEastAsia" w:hAnsiTheme="majorEastAsia" w:hint="eastAsia"/>
          <w:sz w:val="24"/>
          <w:szCs w:val="24"/>
        </w:rPr>
        <w:t>主从关系恢复</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lastRenderedPageBreak/>
        <w:t>当集群故障发生高可用切换后之后，故障节点修复完成之后能够支持节点在线手动加入原集群架构中，并恢复至原来的高可用架构，同时能够实现主从数据的一致性对比，确保恢复后主从关系的数据一致性。</w:t>
      </w:r>
    </w:p>
    <w:p w:rsidR="007103F9" w:rsidRPr="00CB7269" w:rsidRDefault="007103F9" w:rsidP="004D436A">
      <w:pPr>
        <w:pStyle w:val="ab"/>
        <w:keepNext/>
        <w:keepLines/>
        <w:widowControl/>
        <w:numPr>
          <w:ilvl w:val="0"/>
          <w:numId w:val="23"/>
        </w:numPr>
        <w:spacing w:before="280" w:after="290" w:line="377" w:lineRule="auto"/>
        <w:ind w:firstLineChars="0"/>
        <w:jc w:val="left"/>
        <w:outlineLvl w:val="1"/>
        <w:rPr>
          <w:rFonts w:ascii="微软雅黑" w:eastAsia="宋体" w:hAnsi="微软雅黑" w:cs="微软雅黑"/>
          <w:b/>
          <w:bCs/>
          <w:kern w:val="0"/>
          <w:sz w:val="32"/>
          <w:szCs w:val="32"/>
          <w:lang/>
        </w:rPr>
      </w:pPr>
      <w:bookmarkStart w:id="173" w:name="_Toc432757569"/>
      <w:r w:rsidRPr="00CB7269">
        <w:rPr>
          <w:rFonts w:ascii="微软雅黑" w:eastAsia="宋体" w:hAnsi="微软雅黑" w:cs="微软雅黑" w:hint="eastAsia"/>
          <w:b/>
          <w:bCs/>
          <w:kern w:val="0"/>
          <w:sz w:val="32"/>
          <w:szCs w:val="32"/>
          <w:lang/>
        </w:rPr>
        <w:t>系统管理</w:t>
      </w:r>
      <w:bookmarkEnd w:id="173"/>
    </w:p>
    <w:p w:rsidR="0083458F" w:rsidRPr="00BF4945" w:rsidRDefault="007103F9" w:rsidP="0083458F">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平台必须具备完整的系统管理功能，包括日志审计、用户管理、权限管理、平台配置管理、报表管理等功能</w:t>
      </w:r>
      <w:r w:rsidR="00BF4945">
        <w:rPr>
          <w:rFonts w:asciiTheme="minorEastAsia" w:eastAsiaTheme="minorEastAsia" w:hAnsiTheme="minorEastAsia" w:cs="微软雅黑" w:hint="eastAsia"/>
          <w:sz w:val="24"/>
          <w:szCs w:val="24"/>
        </w:rPr>
        <w:t>。</w:t>
      </w:r>
    </w:p>
    <w:p w:rsidR="007103F9" w:rsidRPr="00CB7269" w:rsidRDefault="005D68C6" w:rsidP="00CB7269">
      <w:pPr>
        <w:pStyle w:val="ab"/>
        <w:keepNext/>
        <w:keepLines/>
        <w:widowControl/>
        <w:numPr>
          <w:ilvl w:val="0"/>
          <w:numId w:val="34"/>
        </w:numPr>
        <w:spacing w:before="240" w:after="64" w:line="319" w:lineRule="auto"/>
        <w:ind w:firstLineChars="0"/>
        <w:jc w:val="left"/>
        <w:outlineLvl w:val="2"/>
        <w:rPr>
          <w:rFonts w:asciiTheme="majorEastAsia" w:eastAsiaTheme="majorEastAsia" w:hAnsiTheme="majorEastAsia"/>
          <w:b/>
          <w:bCs/>
          <w:kern w:val="0"/>
          <w:sz w:val="28"/>
          <w:szCs w:val="28"/>
        </w:rPr>
      </w:pPr>
      <w:bookmarkStart w:id="174" w:name="_Toc432757570"/>
      <w:r>
        <w:rPr>
          <w:rFonts w:asciiTheme="majorEastAsia" w:eastAsiaTheme="majorEastAsia" w:hAnsiTheme="majorEastAsia" w:hint="eastAsia"/>
          <w:b/>
          <w:bCs/>
          <w:kern w:val="0"/>
          <w:sz w:val="28"/>
          <w:szCs w:val="28"/>
        </w:rPr>
        <w:t>系统</w:t>
      </w:r>
      <w:r>
        <w:rPr>
          <w:rFonts w:asciiTheme="majorEastAsia" w:eastAsiaTheme="majorEastAsia" w:hAnsiTheme="majorEastAsia"/>
          <w:b/>
          <w:bCs/>
          <w:kern w:val="0"/>
          <w:sz w:val="28"/>
          <w:szCs w:val="28"/>
        </w:rPr>
        <w:t>操作</w:t>
      </w:r>
      <w:r w:rsidR="007103F9" w:rsidRPr="00CB7269">
        <w:rPr>
          <w:rFonts w:asciiTheme="majorEastAsia" w:eastAsiaTheme="majorEastAsia" w:hAnsiTheme="majorEastAsia" w:hint="eastAsia"/>
          <w:b/>
          <w:bCs/>
          <w:kern w:val="0"/>
          <w:sz w:val="28"/>
          <w:szCs w:val="28"/>
        </w:rPr>
        <w:t>日志管理</w:t>
      </w:r>
      <w:bookmarkEnd w:id="174"/>
    </w:p>
    <w:p w:rsidR="008751A7" w:rsidRDefault="007103F9" w:rsidP="005D0DD3">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C67870">
        <w:rPr>
          <w:rFonts w:asciiTheme="minorEastAsia" w:eastAsiaTheme="minorEastAsia" w:hAnsiTheme="minorEastAsia" w:cs="微软雅黑"/>
          <w:sz w:val="24"/>
          <w:szCs w:val="24"/>
        </w:rPr>
        <w:t>记录用户对系统的操作</w:t>
      </w:r>
      <w:r w:rsidRPr="00C67870">
        <w:rPr>
          <w:rFonts w:asciiTheme="minorEastAsia" w:eastAsiaTheme="minorEastAsia" w:hAnsiTheme="minorEastAsia" w:cs="微软雅黑" w:hint="eastAsia"/>
          <w:sz w:val="24"/>
          <w:szCs w:val="24"/>
        </w:rPr>
        <w:t>日志</w:t>
      </w:r>
      <w:r w:rsidRPr="00C67870">
        <w:rPr>
          <w:rFonts w:asciiTheme="minorEastAsia" w:eastAsiaTheme="minorEastAsia" w:hAnsiTheme="minorEastAsia" w:cs="微软雅黑"/>
          <w:sz w:val="24"/>
          <w:szCs w:val="24"/>
        </w:rPr>
        <w:t>信息，</w:t>
      </w:r>
      <w:r w:rsidRPr="00C67870">
        <w:rPr>
          <w:rFonts w:asciiTheme="minorEastAsia" w:eastAsiaTheme="minorEastAsia" w:hAnsiTheme="minorEastAsia" w:cs="微软雅黑" w:hint="eastAsia"/>
          <w:sz w:val="24"/>
          <w:szCs w:val="24"/>
        </w:rPr>
        <w:t>主要是为系统跟踪、审计提供依据，同时日志记录按照银联的统一规范进行输出，能够按照统一格式将日志信息提供给银联的统一日志分析平台，系统操作日志处理的功能点包括</w:t>
      </w:r>
      <w:r w:rsidR="008751A7">
        <w:rPr>
          <w:rFonts w:asciiTheme="minorEastAsia" w:eastAsiaTheme="minorEastAsia" w:hAnsiTheme="minorEastAsia" w:cs="微软雅黑" w:hint="eastAsia"/>
          <w:sz w:val="24"/>
          <w:szCs w:val="24"/>
        </w:rPr>
        <w:t>日志记录</w:t>
      </w:r>
      <w:r w:rsidR="008751A7">
        <w:rPr>
          <w:rFonts w:asciiTheme="minorEastAsia" w:eastAsiaTheme="minorEastAsia" w:hAnsiTheme="minorEastAsia" w:cs="微软雅黑"/>
          <w:sz w:val="24"/>
          <w:szCs w:val="24"/>
        </w:rPr>
        <w:t>和日志</w:t>
      </w:r>
      <w:r w:rsidR="008751A7">
        <w:rPr>
          <w:rFonts w:asciiTheme="minorEastAsia" w:eastAsiaTheme="minorEastAsia" w:hAnsiTheme="minorEastAsia" w:cs="微软雅黑" w:hint="eastAsia"/>
          <w:sz w:val="24"/>
          <w:szCs w:val="24"/>
        </w:rPr>
        <w:t>查询</w:t>
      </w:r>
      <w:r w:rsidR="008751A7">
        <w:rPr>
          <w:rFonts w:asciiTheme="minorEastAsia" w:eastAsiaTheme="minorEastAsia" w:hAnsiTheme="minorEastAsia" w:cs="微软雅黑"/>
          <w:sz w:val="24"/>
          <w:szCs w:val="24"/>
        </w:rPr>
        <w:t>。</w:t>
      </w:r>
      <w:r w:rsidR="005D0DD3">
        <w:rPr>
          <w:rFonts w:asciiTheme="minorEastAsia" w:eastAsiaTheme="minorEastAsia" w:hAnsiTheme="minorEastAsia" w:cs="微软雅黑" w:hint="eastAsia"/>
          <w:sz w:val="24"/>
          <w:szCs w:val="24"/>
        </w:rPr>
        <w:t>日志</w:t>
      </w:r>
      <w:r w:rsidR="005D0DD3">
        <w:rPr>
          <w:rFonts w:asciiTheme="minorEastAsia" w:eastAsiaTheme="minorEastAsia" w:hAnsiTheme="minorEastAsia" w:cs="微软雅黑"/>
          <w:sz w:val="24"/>
          <w:szCs w:val="24"/>
        </w:rPr>
        <w:t>操作</w:t>
      </w:r>
      <w:r w:rsidR="00E55E65">
        <w:rPr>
          <w:rFonts w:asciiTheme="minorEastAsia" w:eastAsiaTheme="minorEastAsia" w:hAnsiTheme="minorEastAsia" w:cs="微软雅黑" w:hint="eastAsia"/>
          <w:sz w:val="24"/>
          <w:szCs w:val="24"/>
        </w:rPr>
        <w:t>界面原型</w:t>
      </w:r>
      <w:r w:rsidR="005D0DD3">
        <w:rPr>
          <w:rFonts w:asciiTheme="minorEastAsia" w:eastAsiaTheme="minorEastAsia" w:hAnsiTheme="minorEastAsia" w:cs="微软雅黑"/>
          <w:sz w:val="24"/>
          <w:szCs w:val="24"/>
        </w:rPr>
        <w:t>如下：</w:t>
      </w:r>
    </w:p>
    <w:p w:rsidR="005D0DD3" w:rsidRPr="008751A7" w:rsidRDefault="005D0DD3" w:rsidP="005D0DD3">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noProof/>
        </w:rPr>
        <w:drawing>
          <wp:inline distT="0" distB="0" distL="0" distR="0">
            <wp:extent cx="5274310" cy="28200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20035"/>
                    </a:xfrm>
                    <a:prstGeom prst="rect">
                      <a:avLst/>
                    </a:prstGeom>
                  </pic:spPr>
                </pic:pic>
              </a:graphicData>
            </a:graphic>
          </wp:inline>
        </w:drawing>
      </w:r>
    </w:p>
    <w:p w:rsidR="007103F9" w:rsidRPr="003418E8" w:rsidRDefault="007103F9" w:rsidP="007103F9">
      <w:pPr>
        <w:widowControl/>
        <w:numPr>
          <w:ilvl w:val="0"/>
          <w:numId w:val="12"/>
        </w:numPr>
        <w:adjustRightInd w:val="0"/>
        <w:snapToGrid w:val="0"/>
        <w:spacing w:before="240" w:after="120" w:line="360" w:lineRule="auto"/>
        <w:jc w:val="left"/>
        <w:rPr>
          <w:rFonts w:eastAsia="宋体"/>
          <w:b/>
          <w:sz w:val="24"/>
          <w:szCs w:val="24"/>
        </w:rPr>
      </w:pPr>
      <w:r w:rsidRPr="003418E8">
        <w:rPr>
          <w:rFonts w:eastAsia="宋体" w:hint="eastAsia"/>
          <w:b/>
          <w:sz w:val="24"/>
          <w:szCs w:val="24"/>
        </w:rPr>
        <w:t>日志记录</w:t>
      </w:r>
    </w:p>
    <w:p w:rsidR="007103F9"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对平台有任何任务操作、配置调整、用户登录退出等操作都必须进行日志记录。记录的要素不能少于：用户名称、操作时间、操作功能模块、操作类型、操作内容、操作状态等</w:t>
      </w:r>
      <w:r w:rsidR="001608B6">
        <w:rPr>
          <w:rFonts w:asciiTheme="minorEastAsia" w:eastAsiaTheme="minorEastAsia" w:hAnsiTheme="minorEastAsia" w:cs="微软雅黑" w:hint="eastAsia"/>
          <w:sz w:val="24"/>
          <w:szCs w:val="24"/>
        </w:rPr>
        <w:t>。</w:t>
      </w:r>
    </w:p>
    <w:p w:rsidR="001608B6" w:rsidRPr="00BF4945" w:rsidRDefault="001608B6"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p>
    <w:p w:rsidR="007103F9" w:rsidRPr="003418E8" w:rsidRDefault="008751A7" w:rsidP="007103F9">
      <w:pPr>
        <w:widowControl/>
        <w:numPr>
          <w:ilvl w:val="0"/>
          <w:numId w:val="12"/>
        </w:numPr>
        <w:adjustRightInd w:val="0"/>
        <w:snapToGrid w:val="0"/>
        <w:spacing w:before="240" w:after="120" w:line="360" w:lineRule="auto"/>
        <w:jc w:val="left"/>
        <w:rPr>
          <w:rFonts w:eastAsia="宋体"/>
          <w:b/>
          <w:sz w:val="24"/>
          <w:szCs w:val="24"/>
        </w:rPr>
      </w:pPr>
      <w:r>
        <w:rPr>
          <w:rFonts w:eastAsia="宋体" w:hint="eastAsia"/>
          <w:b/>
          <w:sz w:val="24"/>
          <w:szCs w:val="24"/>
        </w:rPr>
        <w:t>日志查询</w:t>
      </w:r>
    </w:p>
    <w:p w:rsidR="00185B48"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支持列表显示系统操作日志，并可以按照日期、操作类型、用户、操作</w:t>
      </w:r>
      <w:r w:rsidR="005D0DD3">
        <w:rPr>
          <w:rFonts w:asciiTheme="minorEastAsia" w:eastAsiaTheme="minorEastAsia" w:hAnsiTheme="minorEastAsia" w:cs="微软雅黑" w:hint="eastAsia"/>
          <w:sz w:val="24"/>
          <w:szCs w:val="24"/>
        </w:rPr>
        <w:t>模块</w:t>
      </w:r>
      <w:r w:rsidRPr="00BF4945">
        <w:rPr>
          <w:rFonts w:asciiTheme="minorEastAsia" w:eastAsiaTheme="minorEastAsia" w:hAnsiTheme="minorEastAsia" w:cs="微软雅黑" w:hint="eastAsia"/>
          <w:sz w:val="24"/>
          <w:szCs w:val="24"/>
        </w:rPr>
        <w:t>等要素进行操作日志查询</w:t>
      </w:r>
      <w:r w:rsidR="00FA222B">
        <w:rPr>
          <w:rFonts w:asciiTheme="minorEastAsia" w:eastAsiaTheme="minorEastAsia" w:hAnsiTheme="minorEastAsia" w:cs="微软雅黑" w:hint="eastAsia"/>
          <w:sz w:val="24"/>
          <w:szCs w:val="24"/>
        </w:rPr>
        <w:t>。</w:t>
      </w:r>
    </w:p>
    <w:tbl>
      <w:tblPr>
        <w:tblStyle w:val="ac"/>
        <w:tblW w:w="0" w:type="auto"/>
        <w:tblLook w:val="04A0"/>
      </w:tblPr>
      <w:tblGrid>
        <w:gridCol w:w="1144"/>
        <w:gridCol w:w="1143"/>
        <w:gridCol w:w="1143"/>
        <w:gridCol w:w="1487"/>
        <w:gridCol w:w="1242"/>
        <w:gridCol w:w="1309"/>
        <w:gridCol w:w="1054"/>
      </w:tblGrid>
      <w:tr w:rsidR="00380E0C" w:rsidTr="00380E0C">
        <w:tc>
          <w:tcPr>
            <w:tcW w:w="1144"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序号</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操作模块</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用户操作</w:t>
            </w:r>
            <w:r>
              <w:rPr>
                <w:rFonts w:eastAsia="宋体"/>
                <w:szCs w:val="20"/>
                <w:lang/>
              </w:rPr>
              <w:t>类型</w:t>
            </w:r>
          </w:p>
        </w:tc>
        <w:tc>
          <w:tcPr>
            <w:tcW w:w="1487"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操作</w:t>
            </w:r>
            <w:r>
              <w:rPr>
                <w:rFonts w:eastAsia="宋体"/>
                <w:szCs w:val="20"/>
                <w:lang/>
              </w:rPr>
              <w:t>内容</w:t>
            </w:r>
          </w:p>
        </w:tc>
        <w:tc>
          <w:tcPr>
            <w:tcW w:w="1242"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用户</w:t>
            </w:r>
          </w:p>
        </w:tc>
        <w:tc>
          <w:tcPr>
            <w:tcW w:w="1309"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时间</w:t>
            </w:r>
          </w:p>
        </w:tc>
        <w:tc>
          <w:tcPr>
            <w:tcW w:w="1054"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状态</w:t>
            </w:r>
          </w:p>
        </w:tc>
      </w:tr>
      <w:tr w:rsidR="00380E0C" w:rsidTr="00380E0C">
        <w:tc>
          <w:tcPr>
            <w:tcW w:w="1144"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1</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登录</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登录</w:t>
            </w:r>
          </w:p>
        </w:tc>
        <w:tc>
          <w:tcPr>
            <w:tcW w:w="1487" w:type="dxa"/>
          </w:tcPr>
          <w:p w:rsidR="00380E0C" w:rsidRDefault="00380E0C" w:rsidP="00965086">
            <w:pPr>
              <w:widowControl/>
              <w:adjustRightInd w:val="0"/>
              <w:snapToGrid w:val="0"/>
              <w:spacing w:before="240" w:after="120" w:line="360" w:lineRule="auto"/>
              <w:jc w:val="left"/>
              <w:rPr>
                <w:rFonts w:eastAsia="宋体"/>
                <w:szCs w:val="20"/>
                <w:lang/>
              </w:rPr>
            </w:pPr>
            <w:r>
              <w:rPr>
                <w:rFonts w:eastAsia="宋体" w:hint="eastAsia"/>
                <w:szCs w:val="20"/>
                <w:lang/>
              </w:rPr>
              <w:t>192.168.1.1</w:t>
            </w:r>
          </w:p>
        </w:tc>
        <w:tc>
          <w:tcPr>
            <w:tcW w:w="1242"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szCs w:val="20"/>
                <w:lang/>
              </w:rPr>
              <w:t>A</w:t>
            </w:r>
            <w:r>
              <w:rPr>
                <w:rFonts w:eastAsia="宋体" w:hint="eastAsia"/>
                <w:szCs w:val="20"/>
                <w:lang/>
              </w:rPr>
              <w:t>dmin</w:t>
            </w:r>
          </w:p>
        </w:tc>
        <w:tc>
          <w:tcPr>
            <w:tcW w:w="1309"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2015</w:t>
            </w:r>
            <w:r>
              <w:rPr>
                <w:rFonts w:eastAsia="宋体"/>
                <w:szCs w:val="20"/>
                <w:lang/>
              </w:rPr>
              <w:t>-10-21 14:56:20</w:t>
            </w:r>
          </w:p>
        </w:tc>
        <w:tc>
          <w:tcPr>
            <w:tcW w:w="1054" w:type="dxa"/>
          </w:tcPr>
          <w:p w:rsidR="00380E0C" w:rsidRDefault="00380E0C" w:rsidP="00BF4945">
            <w:pPr>
              <w:widowControl/>
              <w:adjustRightInd w:val="0"/>
              <w:snapToGrid w:val="0"/>
              <w:spacing w:before="240" w:after="120" w:line="360" w:lineRule="auto"/>
              <w:jc w:val="left"/>
              <w:rPr>
                <w:rFonts w:eastAsia="宋体"/>
                <w:szCs w:val="20"/>
                <w:lang/>
              </w:rPr>
            </w:pPr>
          </w:p>
        </w:tc>
      </w:tr>
      <w:tr w:rsidR="00380E0C" w:rsidTr="00380E0C">
        <w:tc>
          <w:tcPr>
            <w:tcW w:w="1144"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2</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实例</w:t>
            </w:r>
            <w:r>
              <w:rPr>
                <w:rFonts w:eastAsia="宋体"/>
                <w:szCs w:val="20"/>
                <w:lang/>
              </w:rPr>
              <w:t>管理</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申请</w:t>
            </w:r>
            <w:r>
              <w:rPr>
                <w:rFonts w:eastAsia="宋体"/>
                <w:szCs w:val="20"/>
                <w:lang/>
              </w:rPr>
              <w:t>实例</w:t>
            </w:r>
          </w:p>
        </w:tc>
        <w:tc>
          <w:tcPr>
            <w:tcW w:w="1487"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申请创建</w:t>
            </w:r>
            <w:r>
              <w:rPr>
                <w:rFonts w:eastAsia="宋体"/>
                <w:szCs w:val="20"/>
                <w:lang/>
              </w:rPr>
              <w:t>实例，实例</w:t>
            </w:r>
            <w:r>
              <w:rPr>
                <w:rFonts w:eastAsia="宋体"/>
                <w:szCs w:val="20"/>
                <w:lang/>
              </w:rPr>
              <w:t>ID</w:t>
            </w:r>
            <w:r>
              <w:rPr>
                <w:rFonts w:eastAsia="宋体" w:hint="eastAsia"/>
                <w:szCs w:val="20"/>
                <w:lang/>
              </w:rPr>
              <w:t>为</w:t>
            </w:r>
            <w:r>
              <w:rPr>
                <w:rFonts w:eastAsia="宋体"/>
                <w:szCs w:val="20"/>
                <w:lang/>
              </w:rPr>
              <w:t>…</w:t>
            </w:r>
          </w:p>
        </w:tc>
        <w:tc>
          <w:tcPr>
            <w:tcW w:w="1242" w:type="dxa"/>
          </w:tcPr>
          <w:p w:rsidR="00380E0C" w:rsidRPr="00965086" w:rsidRDefault="00380E0C" w:rsidP="00BF4945">
            <w:pPr>
              <w:widowControl/>
              <w:adjustRightInd w:val="0"/>
              <w:snapToGrid w:val="0"/>
              <w:spacing w:before="240" w:after="120" w:line="360" w:lineRule="auto"/>
              <w:jc w:val="left"/>
              <w:rPr>
                <w:rFonts w:eastAsia="宋体"/>
                <w:szCs w:val="20"/>
                <w:lang/>
              </w:rPr>
            </w:pPr>
            <w:r>
              <w:rPr>
                <w:rFonts w:eastAsia="宋体"/>
                <w:szCs w:val="20"/>
                <w:lang/>
              </w:rPr>
              <w:t>Admin</w:t>
            </w:r>
          </w:p>
        </w:tc>
        <w:tc>
          <w:tcPr>
            <w:tcW w:w="1309"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w:t>
            </w:r>
            <w:r>
              <w:rPr>
                <w:rFonts w:eastAsia="宋体"/>
                <w:szCs w:val="20"/>
                <w:lang/>
              </w:rPr>
              <w:t>。</w:t>
            </w:r>
          </w:p>
        </w:tc>
        <w:tc>
          <w:tcPr>
            <w:tcW w:w="1054" w:type="dxa"/>
          </w:tcPr>
          <w:p w:rsidR="00380E0C" w:rsidRDefault="00380E0C" w:rsidP="00BF4945">
            <w:pPr>
              <w:widowControl/>
              <w:adjustRightInd w:val="0"/>
              <w:snapToGrid w:val="0"/>
              <w:spacing w:before="240" w:after="120" w:line="360" w:lineRule="auto"/>
              <w:jc w:val="left"/>
              <w:rPr>
                <w:rFonts w:eastAsia="宋体"/>
                <w:szCs w:val="20"/>
                <w:lang/>
              </w:rPr>
            </w:pPr>
          </w:p>
        </w:tc>
      </w:tr>
      <w:tr w:rsidR="00380E0C" w:rsidTr="00380E0C">
        <w:tc>
          <w:tcPr>
            <w:tcW w:w="1144"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3</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实例</w:t>
            </w:r>
            <w:r>
              <w:rPr>
                <w:rFonts w:eastAsia="宋体"/>
                <w:szCs w:val="20"/>
                <w:lang/>
              </w:rPr>
              <w:t>管理</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实例</w:t>
            </w:r>
            <w:r>
              <w:rPr>
                <w:rFonts w:eastAsia="宋体"/>
                <w:szCs w:val="20"/>
                <w:lang/>
              </w:rPr>
              <w:t>申请审核</w:t>
            </w:r>
          </w:p>
        </w:tc>
        <w:tc>
          <w:tcPr>
            <w:tcW w:w="1487"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同意</w:t>
            </w:r>
            <w:r>
              <w:rPr>
                <w:rFonts w:eastAsia="宋体"/>
                <w:szCs w:val="20"/>
                <w:lang/>
              </w:rPr>
              <w:t>申请，开始创建，任务</w:t>
            </w:r>
            <w:r>
              <w:rPr>
                <w:rFonts w:eastAsia="宋体"/>
                <w:szCs w:val="20"/>
                <w:lang/>
              </w:rPr>
              <w:t>ID…</w:t>
            </w:r>
          </w:p>
        </w:tc>
        <w:tc>
          <w:tcPr>
            <w:tcW w:w="1242" w:type="dxa"/>
          </w:tcPr>
          <w:p w:rsidR="00380E0C" w:rsidRPr="00965086" w:rsidRDefault="00380E0C" w:rsidP="00BF4945">
            <w:pPr>
              <w:widowControl/>
              <w:adjustRightInd w:val="0"/>
              <w:snapToGrid w:val="0"/>
              <w:spacing w:before="240" w:after="120" w:line="360" w:lineRule="auto"/>
              <w:jc w:val="left"/>
              <w:rPr>
                <w:rFonts w:eastAsia="宋体"/>
                <w:szCs w:val="20"/>
                <w:lang/>
              </w:rPr>
            </w:pPr>
            <w:r>
              <w:rPr>
                <w:rFonts w:eastAsia="宋体"/>
                <w:szCs w:val="20"/>
                <w:lang/>
              </w:rPr>
              <w:t>Admin</w:t>
            </w:r>
          </w:p>
        </w:tc>
        <w:tc>
          <w:tcPr>
            <w:tcW w:w="1309"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w:t>
            </w:r>
            <w:r>
              <w:rPr>
                <w:rFonts w:eastAsia="宋体"/>
                <w:szCs w:val="20"/>
                <w:lang/>
              </w:rPr>
              <w:t>。</w:t>
            </w:r>
          </w:p>
        </w:tc>
        <w:tc>
          <w:tcPr>
            <w:tcW w:w="1054" w:type="dxa"/>
          </w:tcPr>
          <w:p w:rsidR="00380E0C" w:rsidRDefault="00380E0C" w:rsidP="00BF4945">
            <w:pPr>
              <w:widowControl/>
              <w:adjustRightInd w:val="0"/>
              <w:snapToGrid w:val="0"/>
              <w:spacing w:before="240" w:after="120" w:line="360" w:lineRule="auto"/>
              <w:jc w:val="left"/>
              <w:rPr>
                <w:rFonts w:eastAsia="宋体"/>
                <w:szCs w:val="20"/>
                <w:lang/>
              </w:rPr>
            </w:pPr>
          </w:p>
        </w:tc>
      </w:tr>
      <w:tr w:rsidR="00380E0C" w:rsidTr="00380E0C">
        <w:tc>
          <w:tcPr>
            <w:tcW w:w="1144"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4</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系统</w:t>
            </w:r>
            <w:r>
              <w:rPr>
                <w:rFonts w:eastAsia="宋体"/>
                <w:szCs w:val="20"/>
                <w:lang/>
              </w:rPr>
              <w:t>管理</w:t>
            </w:r>
          </w:p>
        </w:tc>
        <w:tc>
          <w:tcPr>
            <w:tcW w:w="1143"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删除</w:t>
            </w:r>
            <w:r>
              <w:rPr>
                <w:rFonts w:eastAsia="宋体"/>
                <w:szCs w:val="20"/>
                <w:lang/>
              </w:rPr>
              <w:t>用户</w:t>
            </w:r>
          </w:p>
        </w:tc>
        <w:tc>
          <w:tcPr>
            <w:tcW w:w="1487" w:type="dxa"/>
          </w:tcPr>
          <w:p w:rsidR="00380E0C" w:rsidRDefault="00380E0C" w:rsidP="00BF4945">
            <w:pPr>
              <w:widowControl/>
              <w:adjustRightInd w:val="0"/>
              <w:snapToGrid w:val="0"/>
              <w:spacing w:before="240" w:after="120" w:line="360" w:lineRule="auto"/>
              <w:jc w:val="left"/>
              <w:rPr>
                <w:rFonts w:eastAsia="宋体"/>
                <w:szCs w:val="20"/>
                <w:lang/>
              </w:rPr>
            </w:pPr>
            <w:r>
              <w:rPr>
                <w:rFonts w:eastAsia="宋体" w:hint="eastAsia"/>
                <w:szCs w:val="20"/>
                <w:lang/>
              </w:rPr>
              <w:t>删除</w:t>
            </w:r>
            <w:r>
              <w:rPr>
                <w:rFonts w:eastAsia="宋体"/>
                <w:szCs w:val="20"/>
                <w:lang/>
              </w:rPr>
              <w:t>XX</w:t>
            </w:r>
            <w:r>
              <w:rPr>
                <w:rFonts w:eastAsia="宋体" w:hint="eastAsia"/>
                <w:szCs w:val="20"/>
                <w:lang/>
              </w:rPr>
              <w:t>用户</w:t>
            </w:r>
            <w:r>
              <w:rPr>
                <w:rFonts w:eastAsia="宋体"/>
                <w:szCs w:val="20"/>
                <w:lang/>
              </w:rPr>
              <w:t>，该用户信息是</w:t>
            </w:r>
            <w:r>
              <w:rPr>
                <w:rFonts w:eastAsia="宋体"/>
                <w:szCs w:val="20"/>
                <w:lang/>
              </w:rPr>
              <w:t>…</w:t>
            </w:r>
          </w:p>
        </w:tc>
        <w:tc>
          <w:tcPr>
            <w:tcW w:w="1242" w:type="dxa"/>
          </w:tcPr>
          <w:p w:rsidR="00380E0C" w:rsidRPr="00965086" w:rsidRDefault="00380E0C" w:rsidP="00BF4945">
            <w:pPr>
              <w:widowControl/>
              <w:adjustRightInd w:val="0"/>
              <w:snapToGrid w:val="0"/>
              <w:spacing w:before="240" w:after="120" w:line="360" w:lineRule="auto"/>
              <w:jc w:val="left"/>
              <w:rPr>
                <w:rFonts w:eastAsia="宋体"/>
                <w:szCs w:val="20"/>
                <w:lang/>
              </w:rPr>
            </w:pPr>
            <w:r>
              <w:rPr>
                <w:rFonts w:eastAsia="宋体"/>
                <w:szCs w:val="20"/>
                <w:lang/>
              </w:rPr>
              <w:t>Admin</w:t>
            </w:r>
          </w:p>
        </w:tc>
        <w:tc>
          <w:tcPr>
            <w:tcW w:w="1309" w:type="dxa"/>
          </w:tcPr>
          <w:p w:rsidR="00380E0C" w:rsidRDefault="00380E0C" w:rsidP="00BF4945">
            <w:pPr>
              <w:widowControl/>
              <w:adjustRightInd w:val="0"/>
              <w:snapToGrid w:val="0"/>
              <w:spacing w:before="240" w:after="120" w:line="360" w:lineRule="auto"/>
              <w:jc w:val="left"/>
              <w:rPr>
                <w:rFonts w:eastAsia="宋体"/>
                <w:szCs w:val="20"/>
                <w:lang/>
              </w:rPr>
            </w:pPr>
          </w:p>
        </w:tc>
        <w:tc>
          <w:tcPr>
            <w:tcW w:w="1054" w:type="dxa"/>
          </w:tcPr>
          <w:p w:rsidR="00380E0C" w:rsidRDefault="00380E0C" w:rsidP="00BF4945">
            <w:pPr>
              <w:widowControl/>
              <w:adjustRightInd w:val="0"/>
              <w:snapToGrid w:val="0"/>
              <w:spacing w:before="240" w:after="120" w:line="360" w:lineRule="auto"/>
              <w:jc w:val="left"/>
              <w:rPr>
                <w:rFonts w:eastAsia="宋体"/>
                <w:szCs w:val="20"/>
                <w:lang/>
              </w:rPr>
            </w:pPr>
          </w:p>
        </w:tc>
      </w:tr>
    </w:tbl>
    <w:p w:rsidR="007103F9" w:rsidRPr="00080652" w:rsidRDefault="007103F9" w:rsidP="00BF4945">
      <w:pPr>
        <w:widowControl/>
        <w:adjustRightInd w:val="0"/>
        <w:snapToGrid w:val="0"/>
        <w:spacing w:before="240" w:after="120" w:line="360" w:lineRule="auto"/>
        <w:ind w:firstLine="420"/>
        <w:jc w:val="left"/>
        <w:rPr>
          <w:rFonts w:eastAsia="宋体"/>
          <w:szCs w:val="20"/>
          <w:lang/>
        </w:rPr>
      </w:pPr>
      <w:r w:rsidRPr="00080652">
        <w:rPr>
          <w:rFonts w:eastAsia="宋体"/>
          <w:szCs w:val="20"/>
          <w:lang/>
        </w:rPr>
        <w:br w:type="page"/>
      </w:r>
    </w:p>
    <w:p w:rsidR="007103F9" w:rsidRPr="00CB7269" w:rsidRDefault="007103F9" w:rsidP="00CB7269">
      <w:pPr>
        <w:pStyle w:val="ab"/>
        <w:keepNext/>
        <w:keepLines/>
        <w:widowControl/>
        <w:numPr>
          <w:ilvl w:val="0"/>
          <w:numId w:val="34"/>
        </w:numPr>
        <w:spacing w:before="240" w:after="64" w:line="319" w:lineRule="auto"/>
        <w:ind w:firstLineChars="0"/>
        <w:jc w:val="left"/>
        <w:outlineLvl w:val="2"/>
        <w:rPr>
          <w:rFonts w:asciiTheme="majorEastAsia" w:eastAsiaTheme="majorEastAsia" w:hAnsiTheme="majorEastAsia"/>
          <w:b/>
          <w:bCs/>
          <w:kern w:val="0"/>
          <w:sz w:val="28"/>
          <w:szCs w:val="28"/>
        </w:rPr>
      </w:pPr>
      <w:bookmarkStart w:id="175" w:name="_Toc432757571"/>
      <w:r w:rsidRPr="00CB7269">
        <w:rPr>
          <w:rFonts w:asciiTheme="majorEastAsia" w:eastAsiaTheme="majorEastAsia" w:hAnsiTheme="majorEastAsia" w:hint="eastAsia"/>
          <w:b/>
          <w:bCs/>
          <w:kern w:val="0"/>
          <w:sz w:val="28"/>
          <w:szCs w:val="28"/>
        </w:rPr>
        <w:lastRenderedPageBreak/>
        <w:t>用户及权限管理</w:t>
      </w:r>
      <w:bookmarkEnd w:id="175"/>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DBaaS平台包含灵活安全的身份认证和权限管理功能，并且通用DBaaS平台的统一界面实现包含但不仅限于如下功能要求：</w:t>
      </w:r>
    </w:p>
    <w:p w:rsidR="007103F9" w:rsidRPr="003418E8" w:rsidRDefault="007103F9" w:rsidP="003418E8">
      <w:pPr>
        <w:widowControl/>
        <w:numPr>
          <w:ilvl w:val="0"/>
          <w:numId w:val="39"/>
        </w:numPr>
        <w:adjustRightInd w:val="0"/>
        <w:snapToGrid w:val="0"/>
        <w:spacing w:before="240" w:after="120" w:line="360" w:lineRule="auto"/>
        <w:jc w:val="left"/>
        <w:rPr>
          <w:rFonts w:ascii="Arial" w:eastAsia="宋体" w:hAnsi="Arial" w:cs="Arial"/>
          <w:b/>
          <w:sz w:val="24"/>
          <w:szCs w:val="24"/>
        </w:rPr>
      </w:pPr>
      <w:r w:rsidRPr="003418E8">
        <w:rPr>
          <w:rFonts w:ascii="Arial" w:eastAsia="宋体" w:hAnsi="Arial" w:cs="Arial" w:hint="eastAsia"/>
          <w:b/>
          <w:sz w:val="24"/>
          <w:szCs w:val="24"/>
        </w:rPr>
        <w:t>身份认证</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身份认证和验证服务:通过先进的安全机制或协议进行身份验证，只有经过身份验证，才能进行备份系统相关的事务处理。平台身份认证和验证与银联现有的SSO、LDAP进行集成。</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会话管理:查看当前用户会话信息和管理用户会话的功能，它跟踪各种会话时间，允许管理员终止会话。</w:t>
      </w:r>
    </w:p>
    <w:p w:rsidR="007103F9" w:rsidRPr="003418E8" w:rsidRDefault="007103F9" w:rsidP="003418E8">
      <w:pPr>
        <w:widowControl/>
        <w:numPr>
          <w:ilvl w:val="0"/>
          <w:numId w:val="40"/>
        </w:numPr>
        <w:adjustRightInd w:val="0"/>
        <w:snapToGrid w:val="0"/>
        <w:spacing w:before="240" w:after="120" w:line="360" w:lineRule="auto"/>
        <w:jc w:val="left"/>
        <w:rPr>
          <w:rFonts w:ascii="Arial" w:eastAsia="宋体" w:hAnsi="Arial" w:cs="Arial"/>
          <w:b/>
          <w:sz w:val="24"/>
          <w:szCs w:val="24"/>
        </w:rPr>
      </w:pPr>
      <w:r w:rsidRPr="003418E8">
        <w:rPr>
          <w:rFonts w:ascii="Arial" w:eastAsia="宋体" w:hAnsi="Arial" w:cs="Arial" w:hint="eastAsia"/>
          <w:b/>
          <w:sz w:val="24"/>
          <w:szCs w:val="24"/>
        </w:rPr>
        <w:t>权限管理</w:t>
      </w:r>
    </w:p>
    <w:p w:rsidR="00FA222B" w:rsidRDefault="00FA222B"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允许</w:t>
      </w:r>
      <w:r>
        <w:rPr>
          <w:rFonts w:asciiTheme="minorEastAsia" w:eastAsiaTheme="minorEastAsia" w:hAnsiTheme="minorEastAsia" w:cs="微软雅黑"/>
          <w:sz w:val="24"/>
          <w:szCs w:val="24"/>
        </w:rPr>
        <w:t>跨站点申请</w:t>
      </w:r>
      <w:r w:rsidR="00FE492C">
        <w:rPr>
          <w:rFonts w:asciiTheme="minorEastAsia" w:eastAsiaTheme="minorEastAsia" w:hAnsiTheme="minorEastAsia" w:cs="微软雅黑"/>
          <w:sz w:val="24"/>
          <w:szCs w:val="24"/>
        </w:rPr>
        <w:t>DBaaS实例</w:t>
      </w:r>
      <w:r w:rsidR="00C67870">
        <w:rPr>
          <w:rFonts w:asciiTheme="minorEastAsia" w:eastAsiaTheme="minorEastAsia" w:hAnsiTheme="minorEastAsia" w:cs="微软雅黑" w:hint="eastAsia"/>
          <w:sz w:val="24"/>
          <w:szCs w:val="24"/>
        </w:rPr>
        <w:t>（</w:t>
      </w:r>
      <w:r w:rsidR="00B604E4">
        <w:rPr>
          <w:rFonts w:asciiTheme="minorEastAsia" w:eastAsiaTheme="minorEastAsia" w:hAnsiTheme="minorEastAsia" w:cs="微软雅黑" w:hint="eastAsia"/>
          <w:sz w:val="24"/>
          <w:szCs w:val="24"/>
        </w:rPr>
        <w:t>后</w:t>
      </w:r>
      <w:r w:rsidR="00C67870">
        <w:rPr>
          <w:rFonts w:asciiTheme="minorEastAsia" w:eastAsiaTheme="minorEastAsia" w:hAnsiTheme="minorEastAsia" w:cs="微软雅黑" w:hint="eastAsia"/>
          <w:sz w:val="24"/>
          <w:szCs w:val="24"/>
        </w:rPr>
        <w:t>期</w:t>
      </w:r>
      <w:r w:rsidR="00C67870">
        <w:rPr>
          <w:rFonts w:asciiTheme="minorEastAsia" w:eastAsiaTheme="minorEastAsia" w:hAnsiTheme="minorEastAsia" w:cs="微软雅黑"/>
          <w:sz w:val="24"/>
          <w:szCs w:val="24"/>
        </w:rPr>
        <w:t>工作）</w:t>
      </w:r>
      <w:r>
        <w:rPr>
          <w:rFonts w:asciiTheme="minorEastAsia" w:eastAsiaTheme="minorEastAsia" w:hAnsiTheme="minorEastAsia" w:cs="微软雅黑" w:hint="eastAsia"/>
          <w:sz w:val="24"/>
          <w:szCs w:val="24"/>
        </w:rPr>
        <w:t>，并且</w:t>
      </w:r>
      <w:r>
        <w:rPr>
          <w:rFonts w:asciiTheme="minorEastAsia" w:eastAsiaTheme="minorEastAsia" w:hAnsiTheme="minorEastAsia" w:cs="微软雅黑"/>
          <w:sz w:val="24"/>
          <w:szCs w:val="24"/>
        </w:rPr>
        <w:t>能够查询相关信息。</w:t>
      </w:r>
    </w:p>
    <w:p w:rsidR="007103F9"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平台必须具备灵活安全的权限管理体系，针对可能访问系统得用户，需结合银联统一用户权限管理实际， DBaaS平台</w:t>
      </w:r>
      <w:r w:rsidR="007B2026">
        <w:rPr>
          <w:rFonts w:asciiTheme="minorEastAsia" w:eastAsiaTheme="minorEastAsia" w:hAnsiTheme="minorEastAsia" w:cs="微软雅黑" w:hint="eastAsia"/>
          <w:sz w:val="24"/>
          <w:szCs w:val="24"/>
        </w:rPr>
        <w:t>定义了</w:t>
      </w:r>
      <w:r w:rsidRPr="00BF4945">
        <w:rPr>
          <w:rFonts w:asciiTheme="minorEastAsia" w:eastAsiaTheme="minorEastAsia" w:hAnsiTheme="minorEastAsia" w:cs="微软雅黑" w:hint="eastAsia"/>
          <w:sz w:val="24"/>
          <w:szCs w:val="24"/>
        </w:rPr>
        <w:t>四种角色，实现权限的分层管理：</w:t>
      </w:r>
    </w:p>
    <w:tbl>
      <w:tblPr>
        <w:tblW w:w="7920" w:type="dxa"/>
        <w:tblInd w:w="113" w:type="dxa"/>
        <w:tblLook w:val="04A0"/>
      </w:tblPr>
      <w:tblGrid>
        <w:gridCol w:w="1540"/>
        <w:gridCol w:w="2920"/>
        <w:gridCol w:w="800"/>
        <w:gridCol w:w="880"/>
        <w:gridCol w:w="780"/>
        <w:gridCol w:w="1000"/>
      </w:tblGrid>
      <w:tr w:rsidR="007B2026" w:rsidRPr="007B2026" w:rsidTr="007B2026">
        <w:trPr>
          <w:trHeight w:val="630"/>
        </w:trPr>
        <w:tc>
          <w:tcPr>
            <w:tcW w:w="1540" w:type="dxa"/>
            <w:tcBorders>
              <w:top w:val="single" w:sz="4" w:space="0" w:color="auto"/>
              <w:left w:val="single" w:sz="4" w:space="0" w:color="auto"/>
              <w:bottom w:val="single" w:sz="4" w:space="0" w:color="auto"/>
              <w:right w:val="single" w:sz="4" w:space="0" w:color="auto"/>
            </w:tcBorders>
            <w:shd w:val="clear" w:color="000000" w:fill="FCD5B4"/>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操作对象</w:t>
            </w:r>
          </w:p>
        </w:tc>
        <w:tc>
          <w:tcPr>
            <w:tcW w:w="2920" w:type="dxa"/>
            <w:tcBorders>
              <w:top w:val="single" w:sz="4" w:space="0" w:color="auto"/>
              <w:left w:val="nil"/>
              <w:bottom w:val="single" w:sz="4" w:space="0" w:color="auto"/>
              <w:right w:val="single" w:sz="4" w:space="0" w:color="auto"/>
            </w:tcBorders>
            <w:shd w:val="clear" w:color="000000" w:fill="FCD5B4"/>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功能</w:t>
            </w:r>
          </w:p>
        </w:tc>
        <w:tc>
          <w:tcPr>
            <w:tcW w:w="800" w:type="dxa"/>
            <w:tcBorders>
              <w:top w:val="single" w:sz="4" w:space="0" w:color="auto"/>
              <w:left w:val="nil"/>
              <w:bottom w:val="single" w:sz="4" w:space="0" w:color="auto"/>
              <w:right w:val="single" w:sz="4" w:space="0" w:color="auto"/>
            </w:tcBorders>
            <w:shd w:val="clear" w:color="000000" w:fill="FCD5B4"/>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管理员</w:t>
            </w:r>
          </w:p>
        </w:tc>
        <w:tc>
          <w:tcPr>
            <w:tcW w:w="880" w:type="dxa"/>
            <w:tcBorders>
              <w:top w:val="single" w:sz="4" w:space="0" w:color="auto"/>
              <w:left w:val="nil"/>
              <w:bottom w:val="single" w:sz="4" w:space="0" w:color="auto"/>
              <w:right w:val="single" w:sz="4" w:space="0" w:color="auto"/>
            </w:tcBorders>
            <w:shd w:val="clear" w:color="000000" w:fill="FCD5B4"/>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一线操作员</w:t>
            </w:r>
          </w:p>
        </w:tc>
        <w:tc>
          <w:tcPr>
            <w:tcW w:w="780" w:type="dxa"/>
            <w:tcBorders>
              <w:top w:val="single" w:sz="4" w:space="0" w:color="auto"/>
              <w:left w:val="nil"/>
              <w:bottom w:val="single" w:sz="4" w:space="0" w:color="auto"/>
              <w:right w:val="single" w:sz="4" w:space="0" w:color="auto"/>
            </w:tcBorders>
            <w:shd w:val="clear" w:color="000000" w:fill="FCD5B4"/>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租户</w:t>
            </w:r>
          </w:p>
        </w:tc>
        <w:tc>
          <w:tcPr>
            <w:tcW w:w="1000" w:type="dxa"/>
            <w:tcBorders>
              <w:top w:val="single" w:sz="4" w:space="0" w:color="auto"/>
              <w:left w:val="nil"/>
              <w:bottom w:val="single" w:sz="4" w:space="0" w:color="auto"/>
              <w:right w:val="single" w:sz="4" w:space="0" w:color="auto"/>
            </w:tcBorders>
            <w:shd w:val="clear" w:color="000000" w:fill="FCD5B4"/>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一线监控员</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站点登记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站点信息编辑</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站点停用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站点启用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站点信息展示（基础信息）</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集群登记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集群信息编辑</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集群停用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集群启用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集群信息展示</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540"/>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lastRenderedPageBreak/>
              <w:t>主机</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物理机登记（包括单个登记和批量导入）</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物理机入库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物理机信息修改（入库后只能修改实例上限数）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物理机停用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物理机启用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物理机基础信息展示，物理机相关信息跳转</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bottom"/>
            <w:hideMark/>
          </w:tcPr>
          <w:p w:rsidR="007B2026" w:rsidRPr="007B2026" w:rsidRDefault="007B2026" w:rsidP="007B2026">
            <w:pPr>
              <w:widowControl/>
              <w:jc w:val="left"/>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IP网段</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IP网段登记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IP网段编辑</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启用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停用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展示</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bottom"/>
            <w:hideMark/>
          </w:tcPr>
          <w:p w:rsidR="007B2026" w:rsidRPr="007B2026" w:rsidRDefault="007B2026" w:rsidP="007B2026">
            <w:pPr>
              <w:widowControl/>
              <w:jc w:val="left"/>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SAN存储</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存储系统（ss）登记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存储系统（ss）编辑</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存储系统（SS）信息展示</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存储系统（SS）出库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RG入库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RG启用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RG停用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RG出库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RG信息展示</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NAS共享存储</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NAS存储登记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NAS存储信息编辑</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NAS存储出库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NAS信息展示</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软件介质</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软件介质登记</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软件介质信息修改</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UPSQL参数配置（包括添加、修改、删除）</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软件介质过期</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软件介质出库</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DBaaS实例申请</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DBaaS实例申请审核</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DBaaS实例启动</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DBaaS实例停止</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DBaaS实例参数配置</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81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DBaaS实例访问权限管理（实例用户管理、IP白名单）</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DBaaS实例备份策略管理（策略多版本管理）</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DBaaS实例备份与恢复</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DBaaS实例性能扩展申请</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DBaaS实例性能扩展审核</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DBaaS实例容量扩容申请</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DBaaS实例容量扩容审核</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DBaaS实例注销</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upproxy实例启停</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upproxy实例迁移</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upsql隔离与回切</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upsql实例启停</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81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upsql实例备份（可选择备份方式、备份文件保留时间、备份文件删除）</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upsql实例恢复</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upsql迁移</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540"/>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监控</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物理机资源分配监控（包括站点，集群属性）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物理机资源使用监控（包括站点，集群属性）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108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DBaaS实例中upsql实例与upproxy实例状态监控，包括所属docker容器的cpu和内存监控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81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upsql运行状态详情监控，包括错误日志关键字和错误日志大小监控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upsql实例会话监控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DBaaS实例中upsql拓扑关系监控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540"/>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upsql性能监控（包括慢日志）</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任务监控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事件监控</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深度监控设置</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监控设置</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信息中心</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消息展示与查询</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lastRenderedPageBreak/>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业务系统管理</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业务系统登记编辑删除</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bottom"/>
            <w:hideMark/>
          </w:tcPr>
          <w:p w:rsidR="007B2026" w:rsidRPr="007B2026" w:rsidRDefault="007B2026" w:rsidP="007B2026">
            <w:pPr>
              <w:widowControl/>
              <w:jc w:val="left"/>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报表导出</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报表导出</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r>
      <w:tr w:rsidR="007B2026" w:rsidRPr="007B2026" w:rsidTr="007B2026">
        <w:trPr>
          <w:trHeight w:val="2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系统管理</w:t>
            </w: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用户管理</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角色管理</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日志管理</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密码修改</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菜单管理</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r w:rsidR="007B2026" w:rsidRPr="007B2026" w:rsidTr="007B2026">
        <w:trPr>
          <w:trHeight w:val="285"/>
        </w:trPr>
        <w:tc>
          <w:tcPr>
            <w:tcW w:w="1540" w:type="dxa"/>
            <w:vMerge/>
            <w:tcBorders>
              <w:top w:val="nil"/>
              <w:left w:val="single" w:sz="4" w:space="0" w:color="auto"/>
              <w:bottom w:val="single" w:sz="4" w:space="0" w:color="auto"/>
              <w:right w:val="single" w:sz="4" w:space="0" w:color="auto"/>
            </w:tcBorders>
            <w:vAlign w:val="center"/>
            <w:hideMark/>
          </w:tcPr>
          <w:p w:rsidR="007B2026" w:rsidRPr="007B2026" w:rsidRDefault="007B2026" w:rsidP="007B2026">
            <w:pPr>
              <w:widowControl/>
              <w:jc w:val="left"/>
              <w:rPr>
                <w:rFonts w:ascii="宋体" w:eastAsia="宋体" w:hAnsi="宋体" w:cs="宋体"/>
                <w:color w:val="000000"/>
                <w:kern w:val="0"/>
                <w:sz w:val="22"/>
              </w:rPr>
            </w:pPr>
          </w:p>
        </w:tc>
        <w:tc>
          <w:tcPr>
            <w:tcW w:w="292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字典管理</w:t>
            </w:r>
          </w:p>
        </w:tc>
        <w:tc>
          <w:tcPr>
            <w:tcW w:w="8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Wingdings" w:eastAsia="宋体" w:hAnsi="Wingdings" w:cs="宋体"/>
                <w:color w:val="000000"/>
                <w:kern w:val="0"/>
                <w:sz w:val="22"/>
                <w:szCs w:val="22"/>
              </w:rPr>
              <w:t></w:t>
            </w:r>
            <w:r w:rsidRPr="007B2026">
              <w:rPr>
                <w:rFonts w:ascii="Wingdings 2" w:eastAsia="宋体" w:hAnsi="Wingdings 2" w:cs="宋体"/>
                <w:color w:val="000000"/>
                <w:kern w:val="0"/>
                <w:sz w:val="22"/>
                <w:szCs w:val="22"/>
              </w:rPr>
              <w:t></w:t>
            </w:r>
          </w:p>
        </w:tc>
        <w:tc>
          <w:tcPr>
            <w:tcW w:w="8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c>
          <w:tcPr>
            <w:tcW w:w="1000" w:type="dxa"/>
            <w:tcBorders>
              <w:top w:val="nil"/>
              <w:left w:val="nil"/>
              <w:bottom w:val="single" w:sz="4" w:space="0" w:color="auto"/>
              <w:right w:val="single" w:sz="4" w:space="0" w:color="auto"/>
            </w:tcBorders>
            <w:shd w:val="clear" w:color="auto" w:fill="auto"/>
            <w:vAlign w:val="center"/>
            <w:hideMark/>
          </w:tcPr>
          <w:p w:rsidR="007B2026" w:rsidRPr="007B2026" w:rsidRDefault="007B2026" w:rsidP="007B2026">
            <w:pPr>
              <w:widowControl/>
              <w:jc w:val="center"/>
              <w:rPr>
                <w:rFonts w:ascii="宋体" w:eastAsia="宋体" w:hAnsi="宋体" w:cs="宋体"/>
                <w:color w:val="000000"/>
                <w:kern w:val="0"/>
                <w:sz w:val="22"/>
              </w:rPr>
            </w:pPr>
            <w:r w:rsidRPr="007B2026">
              <w:rPr>
                <w:rFonts w:ascii="宋体" w:eastAsia="宋体" w:hAnsi="宋体" w:cs="宋体" w:hint="eastAsia"/>
                <w:color w:val="000000"/>
                <w:kern w:val="0"/>
                <w:sz w:val="22"/>
                <w:szCs w:val="22"/>
              </w:rPr>
              <w:t xml:space="preserve">　</w:t>
            </w:r>
          </w:p>
        </w:tc>
      </w:tr>
    </w:tbl>
    <w:p w:rsidR="007B2026" w:rsidRPr="00BF4945" w:rsidRDefault="007B2026" w:rsidP="007B2026">
      <w:pPr>
        <w:widowControl/>
        <w:adjustRightInd w:val="0"/>
        <w:snapToGrid w:val="0"/>
        <w:spacing w:before="240" w:after="120" w:line="360" w:lineRule="auto"/>
        <w:ind w:firstLine="420"/>
        <w:jc w:val="center"/>
        <w:rPr>
          <w:rFonts w:asciiTheme="minorEastAsia" w:eastAsiaTheme="minorEastAsia" w:hAnsiTheme="minorEastAsia" w:cs="微软雅黑"/>
          <w:sz w:val="24"/>
          <w:szCs w:val="24"/>
        </w:rPr>
      </w:pPr>
    </w:p>
    <w:p w:rsidR="007103F9" w:rsidRPr="00080652" w:rsidRDefault="007103F9" w:rsidP="00A25D95">
      <w:pPr>
        <w:spacing w:after="120" w:line="360" w:lineRule="auto"/>
        <w:ind w:firstLine="420"/>
        <w:rPr>
          <w:rFonts w:eastAsia="宋体"/>
          <w:b/>
          <w:szCs w:val="20"/>
        </w:rPr>
      </w:pPr>
      <w:r w:rsidRPr="00080652">
        <w:rPr>
          <w:rFonts w:eastAsia="宋体" w:hint="eastAsia"/>
          <w:b/>
          <w:szCs w:val="20"/>
        </w:rPr>
        <w:t>管理员</w:t>
      </w:r>
    </w:p>
    <w:p w:rsidR="007103F9" w:rsidRDefault="007103F9" w:rsidP="00A25D95">
      <w:pPr>
        <w:widowControl/>
        <w:adjustRightInd w:val="0"/>
        <w:snapToGrid w:val="0"/>
        <w:spacing w:before="240" w:after="120" w:line="360" w:lineRule="auto"/>
        <w:ind w:firstLine="420"/>
        <w:jc w:val="left"/>
        <w:rPr>
          <w:rFonts w:eastAsia="宋体"/>
          <w:sz w:val="24"/>
          <w:szCs w:val="24"/>
        </w:rPr>
      </w:pPr>
      <w:r w:rsidRPr="00BF4945">
        <w:rPr>
          <w:rFonts w:asciiTheme="minorEastAsia" w:eastAsiaTheme="minorEastAsia" w:hAnsiTheme="minorEastAsia" w:cs="微软雅黑" w:hint="eastAsia"/>
          <w:sz w:val="24"/>
          <w:szCs w:val="24"/>
        </w:rPr>
        <w:t>超级管理员对系统具有全部的访问权限。特别是物理资源的管理、集群节点的性能伸缩管理、平台的用户及权限管理等模块只有超级管理员账号才能进行管理操作。</w:t>
      </w:r>
      <w:r w:rsidR="0064225A">
        <w:rPr>
          <w:rFonts w:asciiTheme="minorEastAsia" w:eastAsiaTheme="minorEastAsia" w:hAnsiTheme="minorEastAsia" w:cs="微软雅黑" w:hint="eastAsia"/>
          <w:sz w:val="24"/>
          <w:szCs w:val="24"/>
        </w:rPr>
        <w:t>DBaaS</w:t>
      </w:r>
      <w:r w:rsidR="0064225A">
        <w:rPr>
          <w:rFonts w:asciiTheme="minorEastAsia" w:eastAsiaTheme="minorEastAsia" w:hAnsiTheme="minorEastAsia" w:cs="微软雅黑"/>
          <w:sz w:val="24"/>
          <w:szCs w:val="24"/>
        </w:rPr>
        <w:t>实例</w:t>
      </w:r>
      <w:r w:rsidR="0064225A">
        <w:rPr>
          <w:rFonts w:asciiTheme="minorEastAsia" w:eastAsiaTheme="minorEastAsia" w:hAnsiTheme="minorEastAsia" w:cs="微软雅黑" w:hint="eastAsia"/>
          <w:sz w:val="24"/>
          <w:szCs w:val="24"/>
        </w:rPr>
        <w:t>管理员</w:t>
      </w:r>
      <w:r w:rsidR="0064225A">
        <w:rPr>
          <w:rFonts w:asciiTheme="minorEastAsia" w:eastAsiaTheme="minorEastAsia" w:hAnsiTheme="minorEastAsia" w:cs="微软雅黑"/>
          <w:sz w:val="24"/>
          <w:szCs w:val="24"/>
        </w:rPr>
        <w:t>由平台</w:t>
      </w:r>
      <w:r w:rsidR="0064225A">
        <w:rPr>
          <w:rFonts w:asciiTheme="minorEastAsia" w:eastAsiaTheme="minorEastAsia" w:hAnsiTheme="minorEastAsia" w:cs="微软雅黑" w:hint="eastAsia"/>
          <w:sz w:val="24"/>
          <w:szCs w:val="24"/>
        </w:rPr>
        <w:t>超级</w:t>
      </w:r>
      <w:r w:rsidR="0064225A">
        <w:rPr>
          <w:rFonts w:asciiTheme="minorEastAsia" w:eastAsiaTheme="minorEastAsia" w:hAnsiTheme="minorEastAsia" w:cs="微软雅黑"/>
          <w:sz w:val="24"/>
          <w:szCs w:val="24"/>
        </w:rPr>
        <w:t>管理员维护。</w:t>
      </w:r>
    </w:p>
    <w:p w:rsidR="00FA222B" w:rsidRDefault="00C67870" w:rsidP="00A25D95">
      <w:pPr>
        <w:spacing w:after="120" w:line="360" w:lineRule="auto"/>
        <w:ind w:firstLine="420"/>
        <w:rPr>
          <w:rFonts w:eastAsia="宋体"/>
          <w:b/>
          <w:szCs w:val="20"/>
        </w:rPr>
      </w:pPr>
      <w:r>
        <w:rPr>
          <w:rFonts w:eastAsia="宋体" w:hint="eastAsia"/>
          <w:b/>
          <w:szCs w:val="20"/>
        </w:rPr>
        <w:t>租</w:t>
      </w:r>
      <w:r w:rsidR="007103F9" w:rsidRPr="00080652">
        <w:rPr>
          <w:rFonts w:eastAsia="宋体" w:hint="eastAsia"/>
          <w:b/>
          <w:szCs w:val="20"/>
        </w:rPr>
        <w:t>户</w:t>
      </w:r>
      <w:r w:rsidR="003432E4">
        <w:rPr>
          <w:rFonts w:eastAsia="宋体" w:hint="eastAsia"/>
          <w:b/>
          <w:szCs w:val="20"/>
        </w:rPr>
        <w:t>用户</w:t>
      </w:r>
    </w:p>
    <w:p w:rsidR="007103F9" w:rsidRPr="00FA222B" w:rsidRDefault="007103F9" w:rsidP="00FA222B">
      <w:pPr>
        <w:spacing w:after="120" w:line="360" w:lineRule="auto"/>
        <w:ind w:firstLine="420"/>
        <w:rPr>
          <w:rFonts w:eastAsia="宋体"/>
          <w:b/>
          <w:szCs w:val="20"/>
        </w:rPr>
      </w:pPr>
      <w:r w:rsidRPr="00BF4945">
        <w:rPr>
          <w:rFonts w:asciiTheme="minorEastAsia" w:eastAsiaTheme="minorEastAsia" w:hAnsiTheme="minorEastAsia" w:cs="微软雅黑" w:hint="eastAsia"/>
          <w:sz w:val="24"/>
          <w:szCs w:val="24"/>
        </w:rPr>
        <w:t>能够对属于该租户下的数据库实例进行相关管理和监控，具体的权限包括：</w:t>
      </w:r>
    </w:p>
    <w:p w:rsidR="00FA222B" w:rsidRPr="009E2118" w:rsidRDefault="007103F9" w:rsidP="009E2118">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数据库的创建、实例的起停、实例参数的修改、数据库备份、数据库恢复、数据库访问用户及权限管理、任务监控、数据库性能监控</w:t>
      </w:r>
      <w:r w:rsidR="00A25D95">
        <w:rPr>
          <w:rFonts w:asciiTheme="minorEastAsia" w:eastAsiaTheme="minorEastAsia" w:hAnsiTheme="minorEastAsia" w:cs="微软雅黑" w:hint="eastAsia"/>
          <w:sz w:val="24"/>
          <w:szCs w:val="24"/>
        </w:rPr>
        <w:t>数据是否</w:t>
      </w:r>
      <w:r w:rsidR="00A25D95">
        <w:rPr>
          <w:rFonts w:asciiTheme="minorEastAsia" w:eastAsiaTheme="minorEastAsia" w:hAnsiTheme="minorEastAsia" w:cs="微软雅黑"/>
          <w:sz w:val="24"/>
          <w:szCs w:val="24"/>
        </w:rPr>
        <w:t>展现</w:t>
      </w:r>
      <w:r w:rsidR="005D2972">
        <w:rPr>
          <w:rFonts w:asciiTheme="minorEastAsia" w:eastAsiaTheme="minorEastAsia" w:hAnsiTheme="minorEastAsia" w:cs="微软雅黑" w:hint="eastAsia"/>
          <w:sz w:val="24"/>
          <w:szCs w:val="24"/>
        </w:rPr>
        <w:t>控制</w:t>
      </w:r>
      <w:r w:rsidRPr="00BF4945">
        <w:rPr>
          <w:rFonts w:asciiTheme="minorEastAsia" w:eastAsiaTheme="minorEastAsia" w:hAnsiTheme="minorEastAsia" w:cs="微软雅黑" w:hint="eastAsia"/>
          <w:sz w:val="24"/>
          <w:szCs w:val="24"/>
        </w:rPr>
        <w:t>、数据库会话监控等</w:t>
      </w:r>
      <w:r w:rsidR="00FA222B">
        <w:rPr>
          <w:rFonts w:asciiTheme="minorEastAsia" w:eastAsiaTheme="minorEastAsia" w:hAnsiTheme="minorEastAsia" w:cs="微软雅黑" w:hint="eastAsia"/>
          <w:sz w:val="24"/>
          <w:szCs w:val="24"/>
        </w:rPr>
        <w:t>。</w:t>
      </w:r>
    </w:p>
    <w:p w:rsidR="007103F9" w:rsidRPr="00080652" w:rsidRDefault="007103F9" w:rsidP="005D2972">
      <w:pPr>
        <w:spacing w:after="120" w:line="360" w:lineRule="auto"/>
        <w:ind w:firstLine="420"/>
        <w:rPr>
          <w:rFonts w:eastAsia="宋体"/>
          <w:b/>
          <w:szCs w:val="20"/>
        </w:rPr>
      </w:pPr>
      <w:r w:rsidRPr="00080652">
        <w:rPr>
          <w:rFonts w:eastAsia="宋体" w:hint="eastAsia"/>
          <w:b/>
          <w:szCs w:val="20"/>
        </w:rPr>
        <w:t>一线操作员</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能够对平台上的日常功能进行相关操作，具体的权限包括：</w:t>
      </w:r>
    </w:p>
    <w:p w:rsidR="007103F9" w:rsidRPr="00BF4945" w:rsidRDefault="007103F9" w:rsidP="005D2972">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实例的申请创建、性能扩容、容量扩容、实例起停、迁移、备份、恢复、高可用切换、实例注销、用户及权限管理、数据库会话管理、高可用切换、所有监控功能等</w:t>
      </w:r>
    </w:p>
    <w:p w:rsidR="007103F9" w:rsidRPr="00080652" w:rsidRDefault="007103F9" w:rsidP="007103F9">
      <w:pPr>
        <w:spacing w:after="120" w:line="360" w:lineRule="auto"/>
        <w:ind w:leftChars="350" w:left="735" w:firstLine="422"/>
        <w:rPr>
          <w:rFonts w:eastAsia="宋体"/>
          <w:b/>
          <w:szCs w:val="20"/>
        </w:rPr>
      </w:pPr>
      <w:r w:rsidRPr="00080652">
        <w:rPr>
          <w:rFonts w:eastAsia="宋体" w:hint="eastAsia"/>
          <w:b/>
          <w:szCs w:val="20"/>
        </w:rPr>
        <w:t>一线监控员</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平台上的事件监控模块</w:t>
      </w:r>
    </w:p>
    <w:p w:rsidR="007103F9" w:rsidRPr="00CB7269" w:rsidRDefault="007103F9" w:rsidP="00CB7269">
      <w:pPr>
        <w:pStyle w:val="ab"/>
        <w:keepNext/>
        <w:keepLines/>
        <w:widowControl/>
        <w:numPr>
          <w:ilvl w:val="0"/>
          <w:numId w:val="34"/>
        </w:numPr>
        <w:spacing w:before="240" w:after="64" w:line="319" w:lineRule="auto"/>
        <w:ind w:firstLineChars="0"/>
        <w:jc w:val="left"/>
        <w:outlineLvl w:val="2"/>
        <w:rPr>
          <w:rFonts w:asciiTheme="majorEastAsia" w:eastAsiaTheme="majorEastAsia" w:hAnsiTheme="majorEastAsia"/>
          <w:b/>
          <w:bCs/>
          <w:kern w:val="0"/>
          <w:sz w:val="28"/>
          <w:szCs w:val="28"/>
        </w:rPr>
      </w:pPr>
      <w:bookmarkStart w:id="176" w:name="_Toc432757572"/>
      <w:r w:rsidRPr="00CB7269">
        <w:rPr>
          <w:rFonts w:asciiTheme="majorEastAsia" w:eastAsiaTheme="majorEastAsia" w:hAnsiTheme="majorEastAsia" w:hint="eastAsia"/>
          <w:b/>
          <w:bCs/>
          <w:kern w:val="0"/>
          <w:sz w:val="28"/>
          <w:szCs w:val="28"/>
        </w:rPr>
        <w:lastRenderedPageBreak/>
        <w:t>平台配置管理</w:t>
      </w:r>
      <w:bookmarkEnd w:id="176"/>
    </w:p>
    <w:p w:rsidR="007103F9" w:rsidRPr="00BF4945" w:rsidRDefault="007103F9" w:rsidP="00F457D0">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配置管理主要是完成平台的信息配置功能，包括租户的信息配置、业务系统及业务代码的配置管理。</w:t>
      </w:r>
    </w:p>
    <w:p w:rsidR="007103F9" w:rsidRPr="00080652" w:rsidRDefault="005023B4" w:rsidP="00F457D0">
      <w:pPr>
        <w:widowControl/>
        <w:numPr>
          <w:ilvl w:val="0"/>
          <w:numId w:val="12"/>
        </w:numPr>
        <w:adjustRightInd w:val="0"/>
        <w:snapToGrid w:val="0"/>
        <w:spacing w:before="240" w:after="120" w:line="360" w:lineRule="auto"/>
        <w:jc w:val="left"/>
        <w:rPr>
          <w:rFonts w:ascii="Arial" w:eastAsia="宋体" w:hAnsi="Arial" w:cs="Arial"/>
        </w:rPr>
      </w:pPr>
      <w:r>
        <w:rPr>
          <w:rFonts w:ascii="Arial" w:eastAsia="宋体" w:hAnsi="Arial" w:cs="Arial" w:hint="eastAsia"/>
        </w:rPr>
        <w:t>DBaaS</w:t>
      </w:r>
      <w:r>
        <w:rPr>
          <w:rFonts w:ascii="Arial" w:eastAsia="宋体" w:hAnsi="Arial" w:cs="Arial" w:hint="eastAsia"/>
        </w:rPr>
        <w:t>用户</w:t>
      </w:r>
      <w:r w:rsidR="007103F9" w:rsidRPr="00F457D0">
        <w:rPr>
          <w:rFonts w:ascii="Arial" w:eastAsia="宋体" w:hAnsi="Arial" w:cs="Arial" w:hint="eastAsia"/>
        </w:rPr>
        <w:t>信息配</w:t>
      </w:r>
      <w:r w:rsidR="007103F9" w:rsidRPr="00080652">
        <w:rPr>
          <w:rFonts w:ascii="Arial" w:eastAsia="宋体" w:hAnsi="Arial" w:cs="Arial" w:hint="eastAsia"/>
        </w:rPr>
        <w:t>置管理</w:t>
      </w:r>
    </w:p>
    <w:p w:rsidR="007103F9" w:rsidRPr="007F366F" w:rsidRDefault="007103F9" w:rsidP="007F366F">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定义配置租户的名称、所属部门、联系方式、代码</w:t>
      </w:r>
      <w:r w:rsidR="00F42D72">
        <w:rPr>
          <w:rFonts w:asciiTheme="minorEastAsia" w:eastAsiaTheme="minorEastAsia" w:hAnsiTheme="minorEastAsia" w:cs="微软雅黑" w:hint="eastAsia"/>
          <w:sz w:val="24"/>
          <w:szCs w:val="24"/>
        </w:rPr>
        <w:t>，</w:t>
      </w:r>
      <w:r w:rsidR="00AE39BB">
        <w:rPr>
          <w:rFonts w:asciiTheme="minorEastAsia" w:eastAsiaTheme="minorEastAsia" w:hAnsiTheme="minorEastAsia" w:cs="微软雅黑"/>
          <w:sz w:val="24"/>
          <w:szCs w:val="24"/>
        </w:rPr>
        <w:t>信息</w:t>
      </w:r>
      <w:r w:rsidR="00E673DF">
        <w:rPr>
          <w:rFonts w:asciiTheme="minorEastAsia" w:eastAsiaTheme="minorEastAsia" w:hAnsiTheme="minorEastAsia" w:cs="微软雅黑" w:hint="eastAsia"/>
          <w:sz w:val="24"/>
          <w:szCs w:val="24"/>
        </w:rPr>
        <w:t>从</w:t>
      </w:r>
      <w:r w:rsidR="00AE39BB">
        <w:rPr>
          <w:rFonts w:asciiTheme="minorEastAsia" w:eastAsiaTheme="minorEastAsia" w:hAnsiTheme="minorEastAsia" w:cs="微软雅黑"/>
          <w:sz w:val="24"/>
          <w:szCs w:val="24"/>
        </w:rPr>
        <w:t>LDAP系统</w:t>
      </w:r>
      <w:r w:rsidR="00E673DF">
        <w:rPr>
          <w:rFonts w:asciiTheme="minorEastAsia" w:eastAsiaTheme="minorEastAsia" w:hAnsiTheme="minorEastAsia" w:cs="微软雅黑" w:hint="eastAsia"/>
          <w:sz w:val="24"/>
          <w:szCs w:val="24"/>
        </w:rPr>
        <w:t>同步获取</w:t>
      </w:r>
      <w:r w:rsidR="00AE39BB">
        <w:rPr>
          <w:rFonts w:asciiTheme="minorEastAsia" w:eastAsiaTheme="minorEastAsia" w:hAnsiTheme="minorEastAsia" w:cs="微软雅黑"/>
          <w:sz w:val="24"/>
          <w:szCs w:val="24"/>
        </w:rPr>
        <w:t>。</w:t>
      </w:r>
    </w:p>
    <w:p w:rsidR="007103F9" w:rsidRPr="00CB7269" w:rsidRDefault="007103F9" w:rsidP="00CB7269">
      <w:pPr>
        <w:pStyle w:val="ab"/>
        <w:keepNext/>
        <w:keepLines/>
        <w:widowControl/>
        <w:numPr>
          <w:ilvl w:val="0"/>
          <w:numId w:val="34"/>
        </w:numPr>
        <w:spacing w:before="240" w:after="64" w:line="319" w:lineRule="auto"/>
        <w:ind w:firstLineChars="0"/>
        <w:jc w:val="left"/>
        <w:outlineLvl w:val="2"/>
        <w:rPr>
          <w:rFonts w:asciiTheme="majorEastAsia" w:eastAsiaTheme="majorEastAsia" w:hAnsiTheme="majorEastAsia"/>
          <w:b/>
          <w:bCs/>
          <w:kern w:val="0"/>
          <w:sz w:val="28"/>
          <w:szCs w:val="28"/>
        </w:rPr>
      </w:pPr>
      <w:bookmarkStart w:id="177" w:name="_Toc432757573"/>
      <w:r w:rsidRPr="00CB7269">
        <w:rPr>
          <w:rFonts w:asciiTheme="majorEastAsia" w:eastAsiaTheme="majorEastAsia" w:hAnsiTheme="majorEastAsia" w:hint="eastAsia"/>
          <w:b/>
          <w:bCs/>
          <w:kern w:val="0"/>
          <w:sz w:val="28"/>
          <w:szCs w:val="28"/>
        </w:rPr>
        <w:t>报表管理</w:t>
      </w:r>
      <w:bookmarkEnd w:id="177"/>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平台需要有丰富的各类报表服务功能，能够支持按照需求配置保留时间策略，原则上平台上所有的监控模块中的监控指标都支持报表生成功能，这些指标至少包括以下几方面的报表功能：</w:t>
      </w:r>
    </w:p>
    <w:p w:rsidR="007103F9" w:rsidRPr="00080652" w:rsidRDefault="007103F9" w:rsidP="007103F9">
      <w:pPr>
        <w:widowControl/>
        <w:numPr>
          <w:ilvl w:val="0"/>
          <w:numId w:val="12"/>
        </w:numPr>
        <w:adjustRightInd w:val="0"/>
        <w:snapToGrid w:val="0"/>
        <w:spacing w:before="240" w:after="120" w:line="360" w:lineRule="auto"/>
        <w:jc w:val="left"/>
        <w:rPr>
          <w:rFonts w:eastAsia="宋体"/>
          <w:szCs w:val="20"/>
        </w:rPr>
      </w:pPr>
      <w:r w:rsidRPr="00080652">
        <w:rPr>
          <w:rFonts w:eastAsia="宋体" w:hint="eastAsia"/>
          <w:szCs w:val="20"/>
        </w:rPr>
        <w:t>容量报表</w:t>
      </w:r>
      <w:r w:rsidR="00E56C8B">
        <w:rPr>
          <w:rFonts w:eastAsia="宋体" w:hint="eastAsia"/>
          <w:szCs w:val="20"/>
        </w:rPr>
        <w:t>（以</w:t>
      </w:r>
      <w:r w:rsidR="00E56C8B">
        <w:rPr>
          <w:rFonts w:eastAsia="宋体"/>
          <w:szCs w:val="20"/>
        </w:rPr>
        <w:t>业务系统为单位</w:t>
      </w:r>
      <w:r w:rsidR="00E56C8B">
        <w:rPr>
          <w:rFonts w:eastAsia="宋体" w:hint="eastAsia"/>
          <w:szCs w:val="20"/>
        </w:rPr>
        <w:t>进行</w:t>
      </w:r>
      <w:r w:rsidR="00E56C8B">
        <w:rPr>
          <w:rFonts w:eastAsia="宋体"/>
          <w:szCs w:val="20"/>
        </w:rPr>
        <w:t>展现）</w:t>
      </w:r>
    </w:p>
    <w:p w:rsidR="007103F9" w:rsidRPr="00080652" w:rsidRDefault="002D001D" w:rsidP="007103F9">
      <w:pPr>
        <w:widowControl/>
        <w:numPr>
          <w:ilvl w:val="0"/>
          <w:numId w:val="13"/>
        </w:numPr>
        <w:adjustRightInd w:val="0"/>
        <w:snapToGrid w:val="0"/>
        <w:spacing w:before="240" w:after="120" w:line="360" w:lineRule="auto"/>
        <w:jc w:val="left"/>
        <w:rPr>
          <w:rFonts w:eastAsia="宋体"/>
          <w:szCs w:val="20"/>
        </w:rPr>
      </w:pPr>
      <w:r>
        <w:rPr>
          <w:rFonts w:eastAsia="宋体"/>
          <w:szCs w:val="20"/>
        </w:rPr>
        <w:t>U</w:t>
      </w:r>
      <w:r>
        <w:rPr>
          <w:rFonts w:eastAsia="宋体" w:hint="eastAsia"/>
          <w:szCs w:val="20"/>
        </w:rPr>
        <w:t>psql</w:t>
      </w:r>
      <w:r>
        <w:rPr>
          <w:rFonts w:eastAsia="宋体"/>
          <w:szCs w:val="20"/>
        </w:rPr>
        <w:t>实例</w:t>
      </w:r>
      <w:r w:rsidR="007103F9" w:rsidRPr="00080652">
        <w:rPr>
          <w:rFonts w:eastAsia="宋体" w:hint="eastAsia"/>
          <w:szCs w:val="20"/>
        </w:rPr>
        <w:t>表空间容量报表</w:t>
      </w:r>
      <w:r>
        <w:rPr>
          <w:rFonts w:eastAsia="宋体" w:hint="eastAsia"/>
          <w:szCs w:val="20"/>
        </w:rPr>
        <w:t>，</w:t>
      </w:r>
      <w:r>
        <w:rPr>
          <w:rFonts w:eastAsia="宋体"/>
          <w:szCs w:val="20"/>
        </w:rPr>
        <w:t>使用</w:t>
      </w:r>
      <w:r>
        <w:rPr>
          <w:rFonts w:eastAsia="宋体" w:hint="eastAsia"/>
          <w:szCs w:val="20"/>
        </w:rPr>
        <w:t>折线图</w:t>
      </w:r>
      <w:r>
        <w:rPr>
          <w:rFonts w:eastAsia="宋体"/>
          <w:szCs w:val="20"/>
        </w:rPr>
        <w:t>等图像展示，数据经过后台加工。</w:t>
      </w:r>
    </w:p>
    <w:p w:rsidR="00E56C8B" w:rsidRPr="00E56C8B" w:rsidRDefault="007103F9" w:rsidP="00E56C8B">
      <w:pPr>
        <w:widowControl/>
        <w:numPr>
          <w:ilvl w:val="0"/>
          <w:numId w:val="13"/>
        </w:numPr>
        <w:adjustRightInd w:val="0"/>
        <w:snapToGrid w:val="0"/>
        <w:spacing w:before="240" w:after="120" w:line="360" w:lineRule="auto"/>
        <w:jc w:val="left"/>
        <w:rPr>
          <w:rFonts w:eastAsia="宋体"/>
          <w:szCs w:val="20"/>
        </w:rPr>
      </w:pPr>
      <w:r w:rsidRPr="00080652">
        <w:rPr>
          <w:rFonts w:eastAsia="宋体" w:hint="eastAsia"/>
          <w:szCs w:val="20"/>
        </w:rPr>
        <w:t>数据库备份容量报表</w:t>
      </w:r>
      <w:r w:rsidR="00E56C8B">
        <w:rPr>
          <w:rFonts w:eastAsia="宋体" w:hint="eastAsia"/>
          <w:szCs w:val="20"/>
        </w:rPr>
        <w:t>。图标</w:t>
      </w:r>
      <w:r w:rsidR="00E56C8B">
        <w:rPr>
          <w:rFonts w:eastAsia="宋体"/>
          <w:szCs w:val="20"/>
        </w:rPr>
        <w:t>展现</w:t>
      </w:r>
      <w:r w:rsidR="00E56C8B">
        <w:rPr>
          <w:rFonts w:eastAsia="宋体" w:hint="eastAsia"/>
          <w:szCs w:val="20"/>
        </w:rPr>
        <w:t>，</w:t>
      </w:r>
      <w:r w:rsidR="00E56C8B">
        <w:rPr>
          <w:rFonts w:eastAsia="宋体"/>
          <w:szCs w:val="20"/>
        </w:rPr>
        <w:t>数据经过后台加工</w:t>
      </w:r>
    </w:p>
    <w:p w:rsidR="007103F9" w:rsidRPr="00080652" w:rsidRDefault="007103F9" w:rsidP="007103F9">
      <w:pPr>
        <w:widowControl/>
        <w:numPr>
          <w:ilvl w:val="0"/>
          <w:numId w:val="13"/>
        </w:numPr>
        <w:adjustRightInd w:val="0"/>
        <w:snapToGrid w:val="0"/>
        <w:spacing w:before="240" w:after="120" w:line="360" w:lineRule="auto"/>
        <w:jc w:val="left"/>
        <w:rPr>
          <w:rFonts w:eastAsia="宋体"/>
          <w:szCs w:val="20"/>
        </w:rPr>
      </w:pPr>
      <w:r w:rsidRPr="00080652">
        <w:rPr>
          <w:rFonts w:eastAsia="宋体" w:hint="eastAsia"/>
          <w:szCs w:val="20"/>
        </w:rPr>
        <w:t>数据库主从复制流量报表</w:t>
      </w:r>
      <w:r w:rsidR="007433BF">
        <w:rPr>
          <w:rFonts w:eastAsia="宋体" w:hint="eastAsia"/>
          <w:szCs w:val="20"/>
        </w:rPr>
        <w:t>。</w:t>
      </w:r>
      <w:r w:rsidR="007433BF">
        <w:rPr>
          <w:rFonts w:eastAsia="宋体"/>
          <w:szCs w:val="20"/>
        </w:rPr>
        <w:t>（</w:t>
      </w:r>
      <w:r w:rsidR="007433BF">
        <w:rPr>
          <w:rFonts w:eastAsia="宋体" w:hint="eastAsia"/>
          <w:szCs w:val="20"/>
        </w:rPr>
        <w:t>暂不实现）</w:t>
      </w:r>
    </w:p>
    <w:p w:rsidR="007103F9" w:rsidRPr="00080652" w:rsidRDefault="007103F9" w:rsidP="007103F9">
      <w:pPr>
        <w:widowControl/>
        <w:numPr>
          <w:ilvl w:val="0"/>
          <w:numId w:val="12"/>
        </w:numPr>
        <w:adjustRightInd w:val="0"/>
        <w:snapToGrid w:val="0"/>
        <w:spacing w:before="240" w:after="120" w:line="360" w:lineRule="auto"/>
        <w:jc w:val="left"/>
        <w:rPr>
          <w:rFonts w:eastAsia="宋体"/>
          <w:szCs w:val="20"/>
        </w:rPr>
      </w:pPr>
      <w:r w:rsidRPr="00080652">
        <w:rPr>
          <w:rFonts w:eastAsia="宋体" w:hint="eastAsia"/>
          <w:szCs w:val="20"/>
        </w:rPr>
        <w:t>性能报表</w:t>
      </w:r>
    </w:p>
    <w:p w:rsidR="007103F9" w:rsidRPr="00080652" w:rsidRDefault="007103F9" w:rsidP="007103F9">
      <w:pPr>
        <w:widowControl/>
        <w:numPr>
          <w:ilvl w:val="0"/>
          <w:numId w:val="15"/>
        </w:numPr>
        <w:adjustRightInd w:val="0"/>
        <w:snapToGrid w:val="0"/>
        <w:spacing w:before="240" w:after="120" w:line="360" w:lineRule="auto"/>
        <w:jc w:val="left"/>
        <w:rPr>
          <w:rFonts w:eastAsia="宋体"/>
          <w:szCs w:val="20"/>
        </w:rPr>
      </w:pPr>
      <w:r w:rsidRPr="00080652">
        <w:rPr>
          <w:rFonts w:eastAsia="宋体" w:hint="eastAsia"/>
          <w:szCs w:val="20"/>
        </w:rPr>
        <w:t>物理主机资源性能报表（包括</w:t>
      </w:r>
      <w:r w:rsidRPr="00080652">
        <w:rPr>
          <w:rFonts w:eastAsia="宋体" w:hint="eastAsia"/>
          <w:szCs w:val="20"/>
        </w:rPr>
        <w:t>CPU</w:t>
      </w:r>
      <w:r w:rsidRPr="00080652">
        <w:rPr>
          <w:rFonts w:eastAsia="宋体" w:hint="eastAsia"/>
          <w:szCs w:val="20"/>
        </w:rPr>
        <w:t>、内存、存储、网络相关）</w:t>
      </w:r>
      <w:r w:rsidR="005E364C">
        <w:rPr>
          <w:rFonts w:eastAsia="宋体" w:hint="eastAsia"/>
          <w:szCs w:val="20"/>
        </w:rPr>
        <w:t>，</w:t>
      </w:r>
      <w:r w:rsidR="005E364C">
        <w:rPr>
          <w:rFonts w:eastAsia="宋体"/>
          <w:szCs w:val="20"/>
        </w:rPr>
        <w:t>使用</w:t>
      </w:r>
      <w:r w:rsidR="005E364C">
        <w:rPr>
          <w:rFonts w:eastAsia="宋体" w:hint="eastAsia"/>
          <w:szCs w:val="20"/>
        </w:rPr>
        <w:t>折线图</w:t>
      </w:r>
      <w:r w:rsidR="005E364C">
        <w:rPr>
          <w:rFonts w:eastAsia="宋体"/>
          <w:szCs w:val="20"/>
        </w:rPr>
        <w:t>等图像展示，数据经过后台加工</w:t>
      </w:r>
      <w:r w:rsidR="005E364C">
        <w:rPr>
          <w:rFonts w:eastAsia="宋体" w:hint="eastAsia"/>
          <w:szCs w:val="20"/>
        </w:rPr>
        <w:t>。</w:t>
      </w:r>
    </w:p>
    <w:p w:rsidR="007103F9" w:rsidRPr="00080652" w:rsidRDefault="007103F9" w:rsidP="007103F9">
      <w:pPr>
        <w:widowControl/>
        <w:numPr>
          <w:ilvl w:val="0"/>
          <w:numId w:val="15"/>
        </w:numPr>
        <w:adjustRightInd w:val="0"/>
        <w:snapToGrid w:val="0"/>
        <w:spacing w:before="240" w:after="120" w:line="360" w:lineRule="auto"/>
        <w:jc w:val="left"/>
        <w:rPr>
          <w:rFonts w:eastAsia="宋体"/>
          <w:szCs w:val="20"/>
        </w:rPr>
      </w:pPr>
      <w:r w:rsidRPr="00080652">
        <w:rPr>
          <w:rFonts w:eastAsia="宋体" w:hint="eastAsia"/>
          <w:szCs w:val="20"/>
        </w:rPr>
        <w:t>数据平均事务完成时间报表</w:t>
      </w:r>
      <w:r w:rsidR="005E364C">
        <w:rPr>
          <w:rFonts w:eastAsia="宋体" w:hint="eastAsia"/>
          <w:szCs w:val="20"/>
        </w:rPr>
        <w:t>。</w:t>
      </w:r>
    </w:p>
    <w:p w:rsidR="007103F9" w:rsidRPr="00080652" w:rsidRDefault="007103F9" w:rsidP="007103F9">
      <w:pPr>
        <w:widowControl/>
        <w:numPr>
          <w:ilvl w:val="0"/>
          <w:numId w:val="15"/>
        </w:numPr>
        <w:adjustRightInd w:val="0"/>
        <w:snapToGrid w:val="0"/>
        <w:spacing w:before="240" w:after="120" w:line="360" w:lineRule="auto"/>
        <w:jc w:val="left"/>
        <w:rPr>
          <w:rFonts w:eastAsia="宋体"/>
          <w:szCs w:val="20"/>
        </w:rPr>
      </w:pPr>
      <w:r w:rsidRPr="00080652">
        <w:rPr>
          <w:rFonts w:eastAsia="宋体" w:hint="eastAsia"/>
          <w:szCs w:val="20"/>
        </w:rPr>
        <w:t>数据库平均查询完成时间报表</w:t>
      </w:r>
    </w:p>
    <w:p w:rsidR="007103F9" w:rsidRPr="00080652" w:rsidRDefault="007103F9" w:rsidP="007103F9">
      <w:pPr>
        <w:widowControl/>
        <w:numPr>
          <w:ilvl w:val="0"/>
          <w:numId w:val="15"/>
        </w:numPr>
        <w:adjustRightInd w:val="0"/>
        <w:snapToGrid w:val="0"/>
        <w:spacing w:before="240" w:after="120" w:line="360" w:lineRule="auto"/>
        <w:jc w:val="left"/>
        <w:rPr>
          <w:rFonts w:eastAsia="宋体"/>
          <w:szCs w:val="20"/>
        </w:rPr>
      </w:pPr>
      <w:r w:rsidRPr="00080652">
        <w:rPr>
          <w:rFonts w:eastAsia="宋体" w:hint="eastAsia"/>
          <w:szCs w:val="20"/>
        </w:rPr>
        <w:t>数据库锁、锁等待、死锁报表</w:t>
      </w:r>
    </w:p>
    <w:p w:rsidR="007103F9" w:rsidRPr="00080652" w:rsidRDefault="007103F9" w:rsidP="007103F9">
      <w:pPr>
        <w:widowControl/>
        <w:numPr>
          <w:ilvl w:val="0"/>
          <w:numId w:val="15"/>
        </w:numPr>
        <w:adjustRightInd w:val="0"/>
        <w:snapToGrid w:val="0"/>
        <w:spacing w:before="240" w:after="120" w:line="360" w:lineRule="auto"/>
        <w:jc w:val="left"/>
        <w:rPr>
          <w:rFonts w:eastAsia="宋体"/>
          <w:szCs w:val="20"/>
        </w:rPr>
      </w:pPr>
      <w:r w:rsidRPr="00080652">
        <w:rPr>
          <w:rFonts w:eastAsia="宋体" w:hint="eastAsia"/>
          <w:szCs w:val="20"/>
        </w:rPr>
        <w:t>数据库</w:t>
      </w:r>
      <w:r w:rsidRPr="00080652">
        <w:rPr>
          <w:rFonts w:eastAsia="宋体" w:hint="eastAsia"/>
          <w:szCs w:val="20"/>
        </w:rPr>
        <w:t>buffer</w:t>
      </w:r>
      <w:r w:rsidRPr="00080652">
        <w:rPr>
          <w:rFonts w:eastAsia="宋体" w:hint="eastAsia"/>
          <w:szCs w:val="20"/>
        </w:rPr>
        <w:t>命中率报表</w:t>
      </w:r>
    </w:p>
    <w:p w:rsidR="007103F9" w:rsidRPr="00080652" w:rsidRDefault="007103F9" w:rsidP="007103F9">
      <w:pPr>
        <w:widowControl/>
        <w:numPr>
          <w:ilvl w:val="0"/>
          <w:numId w:val="12"/>
        </w:numPr>
        <w:adjustRightInd w:val="0"/>
        <w:snapToGrid w:val="0"/>
        <w:spacing w:before="240" w:after="120" w:line="360" w:lineRule="auto"/>
        <w:jc w:val="left"/>
        <w:rPr>
          <w:rFonts w:eastAsia="宋体"/>
          <w:szCs w:val="20"/>
        </w:rPr>
      </w:pPr>
      <w:r w:rsidRPr="00080652">
        <w:rPr>
          <w:rFonts w:eastAsia="宋体" w:hint="eastAsia"/>
          <w:szCs w:val="20"/>
        </w:rPr>
        <w:t>数据库巡检报告</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lastRenderedPageBreak/>
        <w:t>能够定期自动或者手动生成一份完整的DBaaS平台数据库运行巡检报告，报告内容包括：</w:t>
      </w:r>
    </w:p>
    <w:p w:rsidR="007103F9" w:rsidRPr="00080652" w:rsidRDefault="007103F9" w:rsidP="00BF4945">
      <w:pPr>
        <w:widowControl/>
        <w:adjustRightInd w:val="0"/>
        <w:snapToGrid w:val="0"/>
        <w:spacing w:before="240" w:after="120" w:line="360" w:lineRule="auto"/>
        <w:ind w:firstLine="420"/>
        <w:jc w:val="left"/>
        <w:rPr>
          <w:rFonts w:eastAsia="宋体"/>
          <w:szCs w:val="20"/>
        </w:rPr>
      </w:pPr>
      <w:r w:rsidRPr="00BF4945">
        <w:rPr>
          <w:rFonts w:asciiTheme="minorEastAsia" w:eastAsiaTheme="minorEastAsia" w:hAnsiTheme="minorEastAsia" w:cs="微软雅黑" w:hint="eastAsia"/>
          <w:sz w:val="24"/>
          <w:szCs w:val="24"/>
        </w:rPr>
        <w:t>DBaaS平台数据库总部部署情况、总体运行情况；每台数据库的运行状况，表空间容量、配置容量（参数配置是否足够，比如连接数百分比、失败连接数百分比等）、CPU及内存资源使用情况、数据库复制状态、性能问题（buffer命中率、事务平均执行时间、查询平均执行时间）、死锁情况、报错日志分析</w:t>
      </w:r>
      <w:r w:rsidRPr="007B76DD">
        <w:rPr>
          <w:rFonts w:asciiTheme="minorEastAsia" w:eastAsiaTheme="minorEastAsia" w:hAnsiTheme="minorEastAsia" w:cs="微软雅黑" w:hint="eastAsia"/>
          <w:sz w:val="24"/>
          <w:szCs w:val="24"/>
        </w:rPr>
        <w:t>等</w:t>
      </w:r>
      <w:r w:rsidR="007B76DD" w:rsidRPr="007B76DD">
        <w:rPr>
          <w:rFonts w:asciiTheme="minorEastAsia" w:eastAsiaTheme="minorEastAsia" w:hAnsiTheme="minorEastAsia" w:cs="微软雅黑" w:hint="eastAsia"/>
          <w:sz w:val="24"/>
          <w:szCs w:val="24"/>
        </w:rPr>
        <w:t>。</w:t>
      </w:r>
    </w:p>
    <w:p w:rsidR="007103F9" w:rsidRPr="00080652" w:rsidRDefault="007103F9" w:rsidP="007103F9">
      <w:pPr>
        <w:widowControl/>
        <w:numPr>
          <w:ilvl w:val="0"/>
          <w:numId w:val="12"/>
        </w:numPr>
        <w:adjustRightInd w:val="0"/>
        <w:snapToGrid w:val="0"/>
        <w:spacing w:before="240" w:after="120" w:line="360" w:lineRule="auto"/>
        <w:jc w:val="left"/>
        <w:rPr>
          <w:rFonts w:eastAsia="宋体"/>
          <w:szCs w:val="20"/>
        </w:rPr>
      </w:pPr>
      <w:r w:rsidRPr="00080652">
        <w:rPr>
          <w:rFonts w:eastAsia="宋体" w:hint="eastAsia"/>
          <w:szCs w:val="20"/>
        </w:rPr>
        <w:t>任务报表</w:t>
      </w:r>
    </w:p>
    <w:p w:rsidR="007103F9" w:rsidRDefault="007103F9" w:rsidP="007103F9">
      <w:pPr>
        <w:widowControl/>
        <w:numPr>
          <w:ilvl w:val="0"/>
          <w:numId w:val="17"/>
        </w:numPr>
        <w:adjustRightInd w:val="0"/>
        <w:snapToGrid w:val="0"/>
        <w:spacing w:before="240" w:after="120" w:line="360" w:lineRule="auto"/>
        <w:jc w:val="left"/>
        <w:rPr>
          <w:rFonts w:eastAsia="宋体"/>
          <w:szCs w:val="20"/>
        </w:rPr>
      </w:pPr>
      <w:r w:rsidRPr="00080652">
        <w:rPr>
          <w:rFonts w:eastAsia="宋体" w:hint="eastAsia"/>
          <w:szCs w:val="20"/>
        </w:rPr>
        <w:t>数据库迁移、备份、恢复任务报表</w:t>
      </w:r>
    </w:p>
    <w:p w:rsidR="00173AB1" w:rsidRPr="00173AB1" w:rsidRDefault="00173AB1" w:rsidP="00173AB1">
      <w:pPr>
        <w:jc w:val="center"/>
      </w:pPr>
      <w:r>
        <w:rPr>
          <w:noProof/>
        </w:rPr>
        <w:drawing>
          <wp:inline distT="0" distB="0" distL="0" distR="0">
            <wp:extent cx="5274310" cy="2838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38450"/>
                    </a:xfrm>
                    <a:prstGeom prst="rect">
                      <a:avLst/>
                    </a:prstGeom>
                  </pic:spPr>
                </pic:pic>
              </a:graphicData>
            </a:graphic>
          </wp:inline>
        </w:drawing>
      </w:r>
    </w:p>
    <w:p w:rsidR="007B76DD" w:rsidRPr="007B76DD" w:rsidRDefault="007B76DD" w:rsidP="007B76DD">
      <w:pPr>
        <w:pStyle w:val="ab"/>
        <w:keepNext/>
        <w:keepLines/>
        <w:widowControl/>
        <w:numPr>
          <w:ilvl w:val="0"/>
          <w:numId w:val="34"/>
        </w:numPr>
        <w:spacing w:before="240" w:after="64" w:line="319" w:lineRule="auto"/>
        <w:ind w:firstLineChars="0"/>
        <w:jc w:val="left"/>
        <w:outlineLvl w:val="2"/>
        <w:rPr>
          <w:rFonts w:asciiTheme="majorEastAsia" w:eastAsiaTheme="majorEastAsia" w:hAnsiTheme="majorEastAsia"/>
          <w:b/>
          <w:bCs/>
          <w:kern w:val="0"/>
          <w:sz w:val="28"/>
          <w:szCs w:val="28"/>
        </w:rPr>
      </w:pPr>
      <w:r w:rsidRPr="007B76DD">
        <w:rPr>
          <w:rFonts w:asciiTheme="majorEastAsia" w:eastAsiaTheme="majorEastAsia" w:hAnsiTheme="majorEastAsia" w:hint="eastAsia"/>
          <w:b/>
          <w:bCs/>
          <w:kern w:val="0"/>
          <w:sz w:val="28"/>
          <w:szCs w:val="28"/>
        </w:rPr>
        <w:t>参数配置</w:t>
      </w:r>
    </w:p>
    <w:p w:rsidR="007B76DD" w:rsidRPr="007B76DD" w:rsidRDefault="007B76DD" w:rsidP="007B76DD">
      <w:pPr>
        <w:spacing w:line="420" w:lineRule="auto"/>
        <w:ind w:firstLine="420"/>
        <w:rPr>
          <w:rFonts w:asciiTheme="minorEastAsia" w:eastAsiaTheme="minorEastAsia" w:hAnsiTheme="minorEastAsia" w:cs="微软雅黑"/>
          <w:sz w:val="24"/>
          <w:szCs w:val="24"/>
        </w:rPr>
      </w:pPr>
      <w:r w:rsidRPr="007B76DD">
        <w:rPr>
          <w:rFonts w:asciiTheme="minorEastAsia" w:eastAsiaTheme="minorEastAsia" w:hAnsiTheme="minorEastAsia" w:cs="微软雅黑" w:hint="eastAsia"/>
          <w:sz w:val="24"/>
          <w:szCs w:val="24"/>
        </w:rPr>
        <w:t>DBaaS</w:t>
      </w:r>
      <w:r w:rsidRPr="007B76DD">
        <w:rPr>
          <w:rFonts w:asciiTheme="minorEastAsia" w:eastAsiaTheme="minorEastAsia" w:hAnsiTheme="minorEastAsia" w:cs="微软雅黑"/>
          <w:sz w:val="24"/>
          <w:szCs w:val="24"/>
        </w:rPr>
        <w:t>平台提供</w:t>
      </w:r>
      <w:r w:rsidRPr="007B76DD">
        <w:rPr>
          <w:rFonts w:asciiTheme="minorEastAsia" w:eastAsiaTheme="minorEastAsia" w:hAnsiTheme="minorEastAsia" w:cs="微软雅黑" w:hint="eastAsia"/>
          <w:sz w:val="24"/>
          <w:szCs w:val="24"/>
        </w:rPr>
        <w:t>业务</w:t>
      </w:r>
      <w:r w:rsidRPr="007B76DD">
        <w:rPr>
          <w:rFonts w:asciiTheme="minorEastAsia" w:eastAsiaTheme="minorEastAsia" w:hAnsiTheme="minorEastAsia" w:cs="微软雅黑"/>
          <w:sz w:val="24"/>
          <w:szCs w:val="24"/>
        </w:rPr>
        <w:t>字典</w:t>
      </w:r>
      <w:r w:rsidRPr="007B76DD">
        <w:rPr>
          <w:rFonts w:asciiTheme="minorEastAsia" w:eastAsiaTheme="minorEastAsia" w:hAnsiTheme="minorEastAsia" w:cs="微软雅黑" w:hint="eastAsia"/>
          <w:sz w:val="24"/>
          <w:szCs w:val="24"/>
        </w:rPr>
        <w:t>功能</w:t>
      </w:r>
      <w:r w:rsidRPr="007B76DD">
        <w:rPr>
          <w:rFonts w:asciiTheme="minorEastAsia" w:eastAsiaTheme="minorEastAsia" w:hAnsiTheme="minorEastAsia" w:cs="微软雅黑"/>
          <w:sz w:val="24"/>
          <w:szCs w:val="24"/>
        </w:rPr>
        <w:t>，方便</w:t>
      </w:r>
      <w:r w:rsidRPr="007B76DD">
        <w:rPr>
          <w:rFonts w:asciiTheme="minorEastAsia" w:eastAsiaTheme="minorEastAsia" w:hAnsiTheme="minorEastAsia" w:cs="微软雅黑" w:hint="eastAsia"/>
          <w:sz w:val="24"/>
          <w:szCs w:val="24"/>
        </w:rPr>
        <w:t>快捷的</w:t>
      </w:r>
      <w:r w:rsidRPr="007B76DD">
        <w:rPr>
          <w:rFonts w:asciiTheme="minorEastAsia" w:eastAsiaTheme="minorEastAsia" w:hAnsiTheme="minorEastAsia" w:cs="微软雅黑"/>
          <w:sz w:val="24"/>
          <w:szCs w:val="24"/>
        </w:rPr>
        <w:t>修改系</w:t>
      </w:r>
      <w:r w:rsidRPr="007B76DD">
        <w:rPr>
          <w:rFonts w:asciiTheme="minorEastAsia" w:eastAsiaTheme="minorEastAsia" w:hAnsiTheme="minorEastAsia" w:cs="微软雅黑" w:hint="eastAsia"/>
          <w:sz w:val="24"/>
          <w:szCs w:val="24"/>
        </w:rPr>
        <w:t>统</w:t>
      </w:r>
      <w:r w:rsidRPr="007B76DD">
        <w:rPr>
          <w:rFonts w:asciiTheme="minorEastAsia" w:eastAsiaTheme="minorEastAsia" w:hAnsiTheme="minorEastAsia" w:cs="微软雅黑"/>
          <w:sz w:val="24"/>
          <w:szCs w:val="24"/>
        </w:rPr>
        <w:t>参数。</w:t>
      </w:r>
      <w:r w:rsidRPr="007B76DD">
        <w:rPr>
          <w:rFonts w:asciiTheme="minorEastAsia" w:eastAsiaTheme="minorEastAsia" w:hAnsiTheme="minorEastAsia" w:cs="微软雅黑" w:hint="eastAsia"/>
          <w:sz w:val="24"/>
          <w:szCs w:val="24"/>
        </w:rPr>
        <w:t>可以</w:t>
      </w:r>
      <w:r w:rsidRPr="007B76DD">
        <w:rPr>
          <w:rFonts w:asciiTheme="minorEastAsia" w:eastAsiaTheme="minorEastAsia" w:hAnsiTheme="minorEastAsia" w:cs="微软雅黑"/>
          <w:sz w:val="24"/>
          <w:szCs w:val="24"/>
        </w:rPr>
        <w:t>配置的系</w:t>
      </w:r>
      <w:r w:rsidRPr="007B76DD">
        <w:rPr>
          <w:rFonts w:asciiTheme="minorEastAsia" w:eastAsiaTheme="minorEastAsia" w:hAnsiTheme="minorEastAsia" w:cs="微软雅黑" w:hint="eastAsia"/>
          <w:sz w:val="24"/>
          <w:szCs w:val="24"/>
        </w:rPr>
        <w:t>统</w:t>
      </w:r>
      <w:r w:rsidRPr="007B76DD">
        <w:rPr>
          <w:rFonts w:asciiTheme="minorEastAsia" w:eastAsiaTheme="minorEastAsia" w:hAnsiTheme="minorEastAsia" w:cs="微软雅黑"/>
          <w:sz w:val="24"/>
          <w:szCs w:val="24"/>
        </w:rPr>
        <w:t>参数包括UPSQL</w:t>
      </w:r>
      <w:r w:rsidRPr="007B76DD">
        <w:rPr>
          <w:rFonts w:asciiTheme="minorEastAsia" w:eastAsiaTheme="minorEastAsia" w:hAnsiTheme="minorEastAsia" w:cs="微软雅黑" w:hint="eastAsia"/>
          <w:sz w:val="24"/>
          <w:szCs w:val="24"/>
        </w:rPr>
        <w:t>实</w:t>
      </w:r>
      <w:r w:rsidRPr="007B76DD">
        <w:rPr>
          <w:rFonts w:asciiTheme="minorEastAsia" w:eastAsiaTheme="minorEastAsia" w:hAnsiTheme="minorEastAsia" w:cs="微软雅黑"/>
          <w:sz w:val="24"/>
          <w:szCs w:val="24"/>
        </w:rPr>
        <w:t>例套餐、</w:t>
      </w:r>
      <w:r w:rsidRPr="007B76DD">
        <w:rPr>
          <w:rFonts w:asciiTheme="minorEastAsia" w:eastAsiaTheme="minorEastAsia" w:hAnsiTheme="minorEastAsia" w:cs="微软雅黑" w:hint="eastAsia"/>
          <w:sz w:val="24"/>
          <w:szCs w:val="24"/>
        </w:rPr>
        <w:t>对</w:t>
      </w:r>
      <w:r w:rsidRPr="007B76DD">
        <w:rPr>
          <w:rFonts w:asciiTheme="minorEastAsia" w:eastAsiaTheme="minorEastAsia" w:hAnsiTheme="minorEastAsia" w:cs="微软雅黑"/>
          <w:sz w:val="24"/>
          <w:szCs w:val="24"/>
        </w:rPr>
        <w:t>象状</w:t>
      </w:r>
      <w:r w:rsidRPr="007B76DD">
        <w:rPr>
          <w:rFonts w:asciiTheme="minorEastAsia" w:eastAsiaTheme="minorEastAsia" w:hAnsiTheme="minorEastAsia" w:cs="微软雅黑" w:hint="eastAsia"/>
          <w:sz w:val="24"/>
          <w:szCs w:val="24"/>
        </w:rPr>
        <w:t>态</w:t>
      </w:r>
      <w:r w:rsidRPr="007B76DD">
        <w:rPr>
          <w:rFonts w:asciiTheme="minorEastAsia" w:eastAsiaTheme="minorEastAsia" w:hAnsiTheme="minorEastAsia" w:cs="微软雅黑"/>
          <w:sz w:val="24"/>
          <w:szCs w:val="24"/>
        </w:rPr>
        <w:t>、</w:t>
      </w:r>
      <w:r w:rsidRPr="007B76DD">
        <w:rPr>
          <w:rFonts w:asciiTheme="minorEastAsia" w:eastAsiaTheme="minorEastAsia" w:hAnsiTheme="minorEastAsia" w:cs="微软雅黑" w:hint="eastAsia"/>
          <w:sz w:val="24"/>
          <w:szCs w:val="24"/>
        </w:rPr>
        <w:t>监</w:t>
      </w:r>
      <w:r w:rsidRPr="007B76DD">
        <w:rPr>
          <w:rFonts w:asciiTheme="minorEastAsia" w:eastAsiaTheme="minorEastAsia" w:hAnsiTheme="minorEastAsia" w:cs="微软雅黑"/>
          <w:sz w:val="24"/>
          <w:szCs w:val="24"/>
        </w:rPr>
        <w:t>控数据默</w:t>
      </w:r>
      <w:r w:rsidRPr="007B76DD">
        <w:rPr>
          <w:rFonts w:asciiTheme="minorEastAsia" w:eastAsiaTheme="minorEastAsia" w:hAnsiTheme="minorEastAsia" w:cs="微软雅黑" w:hint="eastAsia"/>
          <w:sz w:val="24"/>
          <w:szCs w:val="24"/>
        </w:rPr>
        <w:t>认</w:t>
      </w:r>
      <w:r w:rsidRPr="007B76DD">
        <w:rPr>
          <w:rFonts w:asciiTheme="minorEastAsia" w:eastAsiaTheme="minorEastAsia" w:hAnsiTheme="minorEastAsia" w:cs="微软雅黑"/>
          <w:sz w:val="24"/>
          <w:szCs w:val="24"/>
        </w:rPr>
        <w:t>保留</w:t>
      </w:r>
      <w:r w:rsidRPr="007B76DD">
        <w:rPr>
          <w:rFonts w:asciiTheme="minorEastAsia" w:eastAsiaTheme="minorEastAsia" w:hAnsiTheme="minorEastAsia" w:cs="微软雅黑" w:hint="eastAsia"/>
          <w:sz w:val="24"/>
          <w:szCs w:val="24"/>
        </w:rPr>
        <w:t>时间</w:t>
      </w:r>
      <w:r w:rsidRPr="007B76DD">
        <w:rPr>
          <w:rFonts w:asciiTheme="minorEastAsia" w:eastAsiaTheme="minorEastAsia" w:hAnsiTheme="minorEastAsia" w:cs="微软雅黑"/>
          <w:sz w:val="24"/>
          <w:szCs w:val="24"/>
        </w:rPr>
        <w:t>、</w:t>
      </w:r>
      <w:r w:rsidRPr="007B76DD">
        <w:rPr>
          <w:rFonts w:asciiTheme="minorEastAsia" w:eastAsiaTheme="minorEastAsia" w:hAnsiTheme="minorEastAsia" w:cs="微软雅黑" w:hint="eastAsia"/>
          <w:sz w:val="24"/>
          <w:szCs w:val="24"/>
        </w:rPr>
        <w:t>事件</w:t>
      </w:r>
      <w:r w:rsidRPr="007B76DD">
        <w:rPr>
          <w:rFonts w:asciiTheme="minorEastAsia" w:eastAsiaTheme="minorEastAsia" w:hAnsiTheme="minorEastAsia" w:cs="微软雅黑"/>
          <w:sz w:val="24"/>
          <w:szCs w:val="24"/>
        </w:rPr>
        <w:t>数据默</w:t>
      </w:r>
      <w:r w:rsidRPr="007B76DD">
        <w:rPr>
          <w:rFonts w:asciiTheme="minorEastAsia" w:eastAsiaTheme="minorEastAsia" w:hAnsiTheme="minorEastAsia" w:cs="微软雅黑" w:hint="eastAsia"/>
          <w:sz w:val="24"/>
          <w:szCs w:val="24"/>
        </w:rPr>
        <w:t>认</w:t>
      </w:r>
      <w:r w:rsidRPr="007B76DD">
        <w:rPr>
          <w:rFonts w:asciiTheme="minorEastAsia" w:eastAsiaTheme="minorEastAsia" w:hAnsiTheme="minorEastAsia" w:cs="微软雅黑"/>
          <w:sz w:val="24"/>
          <w:szCs w:val="24"/>
        </w:rPr>
        <w:t>保留</w:t>
      </w:r>
      <w:r w:rsidRPr="007B76DD">
        <w:rPr>
          <w:rFonts w:asciiTheme="minorEastAsia" w:eastAsiaTheme="minorEastAsia" w:hAnsiTheme="minorEastAsia" w:cs="微软雅黑" w:hint="eastAsia"/>
          <w:sz w:val="24"/>
          <w:szCs w:val="24"/>
        </w:rPr>
        <w:t>时间</w:t>
      </w:r>
      <w:r w:rsidRPr="007B76DD">
        <w:rPr>
          <w:rFonts w:asciiTheme="minorEastAsia" w:eastAsiaTheme="minorEastAsia" w:hAnsiTheme="minorEastAsia" w:cs="微软雅黑"/>
          <w:sz w:val="24"/>
          <w:szCs w:val="24"/>
        </w:rPr>
        <w:t>、</w:t>
      </w:r>
      <w:r w:rsidR="008F7ACC">
        <w:rPr>
          <w:rFonts w:asciiTheme="minorEastAsia" w:eastAsiaTheme="minorEastAsia" w:hAnsiTheme="minorEastAsia" w:cs="微软雅黑" w:hint="eastAsia"/>
          <w:sz w:val="24"/>
          <w:szCs w:val="24"/>
        </w:rPr>
        <w:t>UPSQL</w:t>
      </w:r>
      <w:r w:rsidR="008F7ACC">
        <w:rPr>
          <w:rFonts w:asciiTheme="minorEastAsia" w:eastAsiaTheme="minorEastAsia" w:hAnsiTheme="minorEastAsia" w:cs="微软雅黑"/>
          <w:sz w:val="24"/>
          <w:szCs w:val="24"/>
        </w:rPr>
        <w:t>错误日志保留时间、UPSQL</w:t>
      </w:r>
      <w:r w:rsidR="008F7ACC">
        <w:rPr>
          <w:rFonts w:asciiTheme="minorEastAsia" w:eastAsiaTheme="minorEastAsia" w:hAnsiTheme="minorEastAsia" w:cs="微软雅黑" w:hint="eastAsia"/>
          <w:sz w:val="24"/>
          <w:szCs w:val="24"/>
        </w:rPr>
        <w:t>慢</w:t>
      </w:r>
      <w:r w:rsidR="008F7ACC">
        <w:rPr>
          <w:rFonts w:asciiTheme="minorEastAsia" w:eastAsiaTheme="minorEastAsia" w:hAnsiTheme="minorEastAsia" w:cs="微软雅黑"/>
          <w:sz w:val="24"/>
          <w:szCs w:val="24"/>
        </w:rPr>
        <w:t>日志保留时间、</w:t>
      </w:r>
      <w:r w:rsidR="00F36E9E">
        <w:rPr>
          <w:rFonts w:asciiTheme="minorEastAsia" w:eastAsiaTheme="minorEastAsia" w:hAnsiTheme="minorEastAsia" w:cs="微软雅黑" w:hint="eastAsia"/>
          <w:sz w:val="24"/>
          <w:szCs w:val="24"/>
        </w:rPr>
        <w:t>UPSQL慢</w:t>
      </w:r>
      <w:r w:rsidR="00F36E9E">
        <w:rPr>
          <w:rFonts w:asciiTheme="minorEastAsia" w:eastAsiaTheme="minorEastAsia" w:hAnsiTheme="minorEastAsia" w:cs="微软雅黑"/>
          <w:sz w:val="24"/>
          <w:szCs w:val="24"/>
        </w:rPr>
        <w:t>日志查询时间、</w:t>
      </w:r>
      <w:r w:rsidRPr="007B76DD">
        <w:rPr>
          <w:rFonts w:asciiTheme="minorEastAsia" w:eastAsiaTheme="minorEastAsia" w:hAnsiTheme="minorEastAsia" w:cs="微软雅黑" w:hint="eastAsia"/>
          <w:sz w:val="24"/>
          <w:szCs w:val="24"/>
        </w:rPr>
        <w:t>监</w:t>
      </w:r>
      <w:r w:rsidRPr="007B76DD">
        <w:rPr>
          <w:rFonts w:asciiTheme="minorEastAsia" w:eastAsiaTheme="minorEastAsia" w:hAnsiTheme="minorEastAsia" w:cs="微软雅黑"/>
          <w:sz w:val="24"/>
          <w:szCs w:val="24"/>
        </w:rPr>
        <w:t>控</w:t>
      </w:r>
      <w:r w:rsidRPr="007B76DD">
        <w:rPr>
          <w:rFonts w:asciiTheme="minorEastAsia" w:eastAsiaTheme="minorEastAsia" w:hAnsiTheme="minorEastAsia" w:cs="微软雅黑" w:hint="eastAsia"/>
          <w:sz w:val="24"/>
          <w:szCs w:val="24"/>
        </w:rPr>
        <w:t>默认频</w:t>
      </w:r>
      <w:r w:rsidRPr="007B76DD">
        <w:rPr>
          <w:rFonts w:asciiTheme="minorEastAsia" w:eastAsiaTheme="minorEastAsia" w:hAnsiTheme="minorEastAsia" w:cs="微软雅黑"/>
          <w:sz w:val="24"/>
          <w:szCs w:val="24"/>
        </w:rPr>
        <w:t>率、</w:t>
      </w:r>
      <w:r w:rsidRPr="007B76DD">
        <w:rPr>
          <w:rFonts w:asciiTheme="minorEastAsia" w:eastAsiaTheme="minorEastAsia" w:hAnsiTheme="minorEastAsia" w:cs="微软雅黑" w:hint="eastAsia"/>
          <w:sz w:val="24"/>
          <w:szCs w:val="24"/>
        </w:rPr>
        <w:t>日志</w:t>
      </w:r>
      <w:r w:rsidRPr="007B76DD">
        <w:rPr>
          <w:rFonts w:asciiTheme="minorEastAsia" w:eastAsiaTheme="minorEastAsia" w:hAnsiTheme="minorEastAsia" w:cs="微软雅黑"/>
          <w:sz w:val="24"/>
          <w:szCs w:val="24"/>
        </w:rPr>
        <w:t>关</w:t>
      </w:r>
      <w:r w:rsidRPr="007B76DD">
        <w:rPr>
          <w:rFonts w:asciiTheme="minorEastAsia" w:eastAsiaTheme="minorEastAsia" w:hAnsiTheme="minorEastAsia" w:cs="微软雅黑" w:hint="eastAsia"/>
          <w:sz w:val="24"/>
          <w:szCs w:val="24"/>
        </w:rPr>
        <w:t>键</w:t>
      </w:r>
      <w:r w:rsidRPr="007B76DD">
        <w:rPr>
          <w:rFonts w:asciiTheme="minorEastAsia" w:eastAsiaTheme="minorEastAsia" w:hAnsiTheme="minorEastAsia" w:cs="微软雅黑"/>
          <w:sz w:val="24"/>
          <w:szCs w:val="24"/>
        </w:rPr>
        <w:t>字、</w:t>
      </w:r>
      <w:r w:rsidRPr="007B76DD">
        <w:rPr>
          <w:rFonts w:asciiTheme="minorEastAsia" w:eastAsiaTheme="minorEastAsia" w:hAnsiTheme="minorEastAsia" w:cs="微软雅黑" w:hint="eastAsia"/>
          <w:sz w:val="24"/>
          <w:szCs w:val="24"/>
        </w:rPr>
        <w:t>错误</w:t>
      </w:r>
      <w:r w:rsidRPr="007B76DD">
        <w:rPr>
          <w:rFonts w:asciiTheme="minorEastAsia" w:eastAsiaTheme="minorEastAsia" w:hAnsiTheme="minorEastAsia" w:cs="微软雅黑"/>
          <w:sz w:val="24"/>
          <w:szCs w:val="24"/>
        </w:rPr>
        <w:t>日志默</w:t>
      </w:r>
      <w:r w:rsidRPr="007B76DD">
        <w:rPr>
          <w:rFonts w:asciiTheme="minorEastAsia" w:eastAsiaTheme="minorEastAsia" w:hAnsiTheme="minorEastAsia" w:cs="微软雅黑" w:hint="eastAsia"/>
          <w:sz w:val="24"/>
          <w:szCs w:val="24"/>
        </w:rPr>
        <w:t>认</w:t>
      </w:r>
      <w:r w:rsidRPr="007B76DD">
        <w:rPr>
          <w:rFonts w:asciiTheme="minorEastAsia" w:eastAsiaTheme="minorEastAsia" w:hAnsiTheme="minorEastAsia" w:cs="微软雅黑"/>
          <w:sz w:val="24"/>
          <w:szCs w:val="24"/>
        </w:rPr>
        <w:t>大小</w:t>
      </w:r>
      <w:r w:rsidRPr="007B76DD">
        <w:rPr>
          <w:rFonts w:asciiTheme="minorEastAsia" w:eastAsiaTheme="minorEastAsia" w:hAnsiTheme="minorEastAsia" w:cs="微软雅黑" w:hint="eastAsia"/>
          <w:sz w:val="24"/>
          <w:szCs w:val="24"/>
        </w:rPr>
        <w:t>。</w:t>
      </w:r>
    </w:p>
    <w:p w:rsidR="007B76DD" w:rsidRPr="007B76DD" w:rsidRDefault="007B76DD" w:rsidP="007B76DD">
      <w:r w:rsidRPr="007B76DD">
        <w:rPr>
          <w:noProof/>
        </w:rPr>
        <w:lastRenderedPageBreak/>
        <w:drawing>
          <wp:inline distT="0" distB="0" distL="0" distR="0">
            <wp:extent cx="5274310" cy="21659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65985"/>
                    </a:xfrm>
                    <a:prstGeom prst="rect">
                      <a:avLst/>
                    </a:prstGeom>
                  </pic:spPr>
                </pic:pic>
              </a:graphicData>
            </a:graphic>
          </wp:inline>
        </w:drawing>
      </w:r>
    </w:p>
    <w:p w:rsidR="007B76DD" w:rsidRPr="007B76DD" w:rsidRDefault="007B76DD" w:rsidP="007B76DD">
      <w:pPr>
        <w:spacing w:line="420" w:lineRule="auto"/>
        <w:ind w:firstLine="420"/>
        <w:jc w:val="center"/>
        <w:rPr>
          <w:rFonts w:asciiTheme="minorEastAsia" w:eastAsiaTheme="minorEastAsia" w:hAnsiTheme="minorEastAsia" w:cs="微软雅黑"/>
          <w:sz w:val="24"/>
          <w:szCs w:val="24"/>
        </w:rPr>
      </w:pPr>
      <w:r w:rsidRPr="007B76DD">
        <w:rPr>
          <w:rFonts w:asciiTheme="minorEastAsia" w:eastAsiaTheme="minorEastAsia" w:hAnsiTheme="minorEastAsia" w:cs="微软雅黑" w:hint="eastAsia"/>
          <w:sz w:val="24"/>
          <w:szCs w:val="24"/>
        </w:rPr>
        <w:t>业务字典</w:t>
      </w:r>
      <w:r w:rsidRPr="007B76DD">
        <w:rPr>
          <w:rFonts w:asciiTheme="minorEastAsia" w:eastAsiaTheme="minorEastAsia" w:hAnsiTheme="minorEastAsia" w:cs="微软雅黑"/>
          <w:sz w:val="24"/>
          <w:szCs w:val="24"/>
        </w:rPr>
        <w:t>配置参数界面原型</w:t>
      </w:r>
    </w:p>
    <w:p w:rsidR="007B76DD" w:rsidRPr="007B76DD" w:rsidRDefault="007B76DD" w:rsidP="007B76DD">
      <w:r w:rsidRPr="007B76DD">
        <w:rPr>
          <w:noProof/>
        </w:rPr>
        <w:drawing>
          <wp:inline distT="0" distB="0" distL="0" distR="0">
            <wp:extent cx="5274310" cy="33674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7405"/>
                    </a:xfrm>
                    <a:prstGeom prst="rect">
                      <a:avLst/>
                    </a:prstGeom>
                  </pic:spPr>
                </pic:pic>
              </a:graphicData>
            </a:graphic>
          </wp:inline>
        </w:drawing>
      </w:r>
    </w:p>
    <w:p w:rsidR="008F7ACC" w:rsidRPr="007B76DD" w:rsidRDefault="007B76DD" w:rsidP="008F7ACC">
      <w:pPr>
        <w:spacing w:line="420" w:lineRule="auto"/>
        <w:ind w:firstLine="420"/>
        <w:jc w:val="center"/>
        <w:rPr>
          <w:rFonts w:asciiTheme="minorEastAsia" w:eastAsiaTheme="minorEastAsia" w:hAnsiTheme="minorEastAsia" w:cs="微软雅黑"/>
          <w:sz w:val="24"/>
          <w:szCs w:val="24"/>
        </w:rPr>
      </w:pPr>
      <w:r w:rsidRPr="007B76DD">
        <w:rPr>
          <w:rFonts w:asciiTheme="minorEastAsia" w:eastAsiaTheme="minorEastAsia" w:hAnsiTheme="minorEastAsia" w:cs="微软雅黑" w:hint="eastAsia"/>
          <w:sz w:val="24"/>
          <w:szCs w:val="24"/>
        </w:rPr>
        <w:t>字典</w:t>
      </w:r>
      <w:r w:rsidRPr="007B76DD">
        <w:rPr>
          <w:rFonts w:asciiTheme="minorEastAsia" w:eastAsiaTheme="minorEastAsia" w:hAnsiTheme="minorEastAsia" w:cs="微软雅黑"/>
          <w:sz w:val="24"/>
          <w:szCs w:val="24"/>
        </w:rPr>
        <w:t>配置</w:t>
      </w:r>
      <w:r w:rsidRPr="007B76DD">
        <w:rPr>
          <w:rFonts w:asciiTheme="minorEastAsia" w:eastAsiaTheme="minorEastAsia" w:hAnsiTheme="minorEastAsia" w:cs="微软雅黑" w:hint="eastAsia"/>
          <w:sz w:val="24"/>
          <w:szCs w:val="24"/>
        </w:rPr>
        <w:t>时</w:t>
      </w:r>
      <w:r w:rsidRPr="007B76DD">
        <w:rPr>
          <w:rFonts w:asciiTheme="minorEastAsia" w:eastAsiaTheme="minorEastAsia" w:hAnsiTheme="minorEastAsia" w:cs="微软雅黑"/>
          <w:sz w:val="24"/>
          <w:szCs w:val="24"/>
        </w:rPr>
        <w:t>序</w:t>
      </w:r>
    </w:p>
    <w:p w:rsidR="0083458F" w:rsidRDefault="0083458F" w:rsidP="0083458F">
      <w:pPr>
        <w:pStyle w:val="ab"/>
        <w:keepNext/>
        <w:keepLines/>
        <w:widowControl/>
        <w:numPr>
          <w:ilvl w:val="0"/>
          <w:numId w:val="23"/>
        </w:numPr>
        <w:spacing w:before="280" w:after="290" w:line="377" w:lineRule="auto"/>
        <w:ind w:firstLineChars="0"/>
        <w:jc w:val="left"/>
        <w:outlineLvl w:val="1"/>
        <w:rPr>
          <w:rFonts w:ascii="微软雅黑" w:eastAsia="宋体" w:hAnsi="微软雅黑" w:cs="微软雅黑"/>
          <w:b/>
          <w:bCs/>
          <w:kern w:val="0"/>
          <w:sz w:val="32"/>
          <w:szCs w:val="32"/>
          <w:lang/>
        </w:rPr>
      </w:pPr>
      <w:bookmarkStart w:id="178" w:name="_Toc432757574"/>
      <w:r w:rsidRPr="0083458F">
        <w:rPr>
          <w:rFonts w:ascii="微软雅黑" w:eastAsia="宋体" w:hAnsi="微软雅黑" w:cs="微软雅黑" w:hint="eastAsia"/>
          <w:b/>
          <w:bCs/>
          <w:kern w:val="0"/>
          <w:sz w:val="32"/>
          <w:szCs w:val="32"/>
          <w:lang/>
        </w:rPr>
        <w:t>业务</w:t>
      </w:r>
      <w:r w:rsidRPr="0083458F">
        <w:rPr>
          <w:rFonts w:ascii="微软雅黑" w:eastAsia="宋体" w:hAnsi="微软雅黑" w:cs="微软雅黑"/>
          <w:b/>
          <w:bCs/>
          <w:kern w:val="0"/>
          <w:sz w:val="32"/>
          <w:szCs w:val="32"/>
          <w:lang/>
        </w:rPr>
        <w:t>系统管理</w:t>
      </w:r>
      <w:bookmarkEnd w:id="178"/>
    </w:p>
    <w:p w:rsidR="0083458F" w:rsidRDefault="0083458F" w:rsidP="005F4298">
      <w:pPr>
        <w:spacing w:line="420" w:lineRule="auto"/>
        <w:ind w:firstLine="420"/>
        <w:rPr>
          <w:rFonts w:asciiTheme="minorEastAsia" w:eastAsiaTheme="minorEastAsia" w:hAnsiTheme="minorEastAsia" w:cs="微软雅黑"/>
          <w:sz w:val="24"/>
          <w:szCs w:val="24"/>
        </w:rPr>
      </w:pPr>
      <w:r w:rsidRPr="005F4298">
        <w:rPr>
          <w:rFonts w:asciiTheme="minorEastAsia" w:eastAsiaTheme="minorEastAsia" w:hAnsiTheme="minorEastAsia" w:cs="微软雅黑" w:hint="eastAsia"/>
          <w:sz w:val="24"/>
          <w:szCs w:val="24"/>
        </w:rPr>
        <w:t>租户</w:t>
      </w:r>
      <w:r w:rsidRPr="005F4298">
        <w:rPr>
          <w:rFonts w:asciiTheme="minorEastAsia" w:eastAsiaTheme="minorEastAsia" w:hAnsiTheme="minorEastAsia" w:cs="微软雅黑"/>
          <w:sz w:val="24"/>
          <w:szCs w:val="24"/>
        </w:rPr>
        <w:t>管理多个业务系统，</w:t>
      </w:r>
      <w:r w:rsidR="00F642E7" w:rsidRPr="005F4298">
        <w:rPr>
          <w:rFonts w:asciiTheme="minorEastAsia" w:eastAsiaTheme="minorEastAsia" w:hAnsiTheme="minorEastAsia" w:cs="微软雅黑" w:hint="eastAsia"/>
          <w:sz w:val="24"/>
          <w:szCs w:val="24"/>
        </w:rPr>
        <w:t>一个</w:t>
      </w:r>
      <w:r w:rsidR="00F642E7" w:rsidRPr="005F4298">
        <w:rPr>
          <w:rFonts w:asciiTheme="minorEastAsia" w:eastAsiaTheme="minorEastAsia" w:hAnsiTheme="minorEastAsia" w:cs="微软雅黑"/>
          <w:sz w:val="24"/>
          <w:szCs w:val="24"/>
        </w:rPr>
        <w:t>业务系统</w:t>
      </w:r>
      <w:r w:rsidR="00F642E7" w:rsidRPr="005F4298">
        <w:rPr>
          <w:rFonts w:asciiTheme="minorEastAsia" w:eastAsiaTheme="minorEastAsia" w:hAnsiTheme="minorEastAsia" w:cs="微软雅黑" w:hint="eastAsia"/>
          <w:sz w:val="24"/>
          <w:szCs w:val="24"/>
        </w:rPr>
        <w:t>可以</w:t>
      </w:r>
      <w:r w:rsidR="00F642E7" w:rsidRPr="005F4298">
        <w:rPr>
          <w:rFonts w:asciiTheme="minorEastAsia" w:eastAsiaTheme="minorEastAsia" w:hAnsiTheme="minorEastAsia" w:cs="微软雅黑"/>
          <w:sz w:val="24"/>
          <w:szCs w:val="24"/>
        </w:rPr>
        <w:t>申请一个及以上个DBaaS实例</w:t>
      </w:r>
      <w:r w:rsidR="00F642E7" w:rsidRPr="005F4298">
        <w:rPr>
          <w:rFonts w:asciiTheme="minorEastAsia" w:eastAsiaTheme="minorEastAsia" w:hAnsiTheme="minorEastAsia" w:cs="微软雅黑" w:hint="eastAsia"/>
          <w:sz w:val="24"/>
          <w:szCs w:val="24"/>
        </w:rPr>
        <w:t>。</w:t>
      </w:r>
      <w:r w:rsidR="00F642E7" w:rsidRPr="005F4298">
        <w:rPr>
          <w:rFonts w:asciiTheme="minorEastAsia" w:eastAsiaTheme="minorEastAsia" w:hAnsiTheme="minorEastAsia" w:cs="微软雅黑"/>
          <w:sz w:val="24"/>
          <w:szCs w:val="24"/>
        </w:rPr>
        <w:t>不同</w:t>
      </w:r>
      <w:r w:rsidR="00F642E7" w:rsidRPr="005F4298">
        <w:rPr>
          <w:rFonts w:asciiTheme="minorEastAsia" w:eastAsiaTheme="minorEastAsia" w:hAnsiTheme="minorEastAsia" w:cs="微软雅黑" w:hint="eastAsia"/>
          <w:sz w:val="24"/>
          <w:szCs w:val="24"/>
        </w:rPr>
        <w:t>租户间</w:t>
      </w:r>
      <w:r w:rsidR="00F642E7" w:rsidRPr="005F4298">
        <w:rPr>
          <w:rFonts w:asciiTheme="minorEastAsia" w:eastAsiaTheme="minorEastAsia" w:hAnsiTheme="minorEastAsia" w:cs="微软雅黑"/>
          <w:sz w:val="24"/>
          <w:szCs w:val="24"/>
        </w:rPr>
        <w:t>的业务系统不</w:t>
      </w:r>
      <w:r w:rsidR="00F642E7" w:rsidRPr="005F4298">
        <w:rPr>
          <w:rFonts w:asciiTheme="minorEastAsia" w:eastAsiaTheme="minorEastAsia" w:hAnsiTheme="minorEastAsia" w:cs="微软雅黑" w:hint="eastAsia"/>
          <w:sz w:val="24"/>
          <w:szCs w:val="24"/>
        </w:rPr>
        <w:t>相关</w:t>
      </w:r>
      <w:r w:rsidR="00F642E7" w:rsidRPr="005F4298">
        <w:rPr>
          <w:rFonts w:asciiTheme="minorEastAsia" w:eastAsiaTheme="minorEastAsia" w:hAnsiTheme="minorEastAsia" w:cs="微软雅黑"/>
          <w:sz w:val="24"/>
          <w:szCs w:val="24"/>
        </w:rPr>
        <w:t>，名称可以相同。租户</w:t>
      </w:r>
      <w:r w:rsidR="00F642E7" w:rsidRPr="005F4298">
        <w:rPr>
          <w:rFonts w:asciiTheme="minorEastAsia" w:eastAsiaTheme="minorEastAsia" w:hAnsiTheme="minorEastAsia" w:cs="微软雅黑" w:hint="eastAsia"/>
          <w:sz w:val="24"/>
          <w:szCs w:val="24"/>
        </w:rPr>
        <w:t>可以自由</w:t>
      </w:r>
      <w:r w:rsidR="00F642E7" w:rsidRPr="005F4298">
        <w:rPr>
          <w:rFonts w:asciiTheme="minorEastAsia" w:eastAsiaTheme="minorEastAsia" w:hAnsiTheme="minorEastAsia" w:cs="微软雅黑"/>
          <w:sz w:val="24"/>
          <w:szCs w:val="24"/>
        </w:rPr>
        <w:t>管理该租户本身的所有业务系统，执行增删查改操作。</w:t>
      </w:r>
    </w:p>
    <w:p w:rsidR="001C512A" w:rsidRDefault="001C512A" w:rsidP="005F4298">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业务系统</w:t>
      </w:r>
      <w:r>
        <w:rPr>
          <w:rFonts w:asciiTheme="minorEastAsia" w:eastAsiaTheme="minorEastAsia" w:hAnsiTheme="minorEastAsia" w:cs="微软雅黑"/>
          <w:sz w:val="24"/>
          <w:szCs w:val="24"/>
        </w:rPr>
        <w:t>管理操作</w:t>
      </w:r>
      <w:r>
        <w:rPr>
          <w:rFonts w:asciiTheme="minorEastAsia" w:eastAsiaTheme="minorEastAsia" w:hAnsiTheme="minorEastAsia" w:cs="微软雅黑" w:hint="eastAsia"/>
          <w:sz w:val="24"/>
          <w:szCs w:val="24"/>
        </w:rPr>
        <w:t>界面</w:t>
      </w:r>
      <w:r>
        <w:rPr>
          <w:rFonts w:asciiTheme="minorEastAsia" w:eastAsiaTheme="minorEastAsia" w:hAnsiTheme="minorEastAsia" w:cs="微软雅黑"/>
          <w:sz w:val="24"/>
          <w:szCs w:val="24"/>
        </w:rPr>
        <w:t>原型如下：</w:t>
      </w:r>
    </w:p>
    <w:p w:rsidR="001C512A" w:rsidRPr="001C512A" w:rsidRDefault="001C512A" w:rsidP="001C512A">
      <w:pPr>
        <w:spacing w:line="420" w:lineRule="auto"/>
        <w:ind w:firstLine="420"/>
        <w:jc w:val="center"/>
        <w:rPr>
          <w:rFonts w:asciiTheme="minorEastAsia" w:eastAsiaTheme="minorEastAsia" w:hAnsiTheme="minorEastAsia" w:cs="微软雅黑"/>
          <w:sz w:val="24"/>
          <w:szCs w:val="24"/>
        </w:rPr>
      </w:pPr>
      <w:r>
        <w:rPr>
          <w:noProof/>
        </w:rPr>
        <w:lastRenderedPageBreak/>
        <w:drawing>
          <wp:inline distT="0" distB="0" distL="0" distR="0">
            <wp:extent cx="5274310" cy="27076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07640"/>
                    </a:xfrm>
                    <a:prstGeom prst="rect">
                      <a:avLst/>
                    </a:prstGeom>
                  </pic:spPr>
                </pic:pic>
              </a:graphicData>
            </a:graphic>
          </wp:inline>
        </w:drawing>
      </w:r>
    </w:p>
    <w:p w:rsidR="001C512A" w:rsidRPr="004E2D20" w:rsidRDefault="005F4298" w:rsidP="001C512A">
      <w:pPr>
        <w:pStyle w:val="ab"/>
        <w:numPr>
          <w:ilvl w:val="0"/>
          <w:numId w:val="12"/>
        </w:numPr>
        <w:spacing w:line="420" w:lineRule="auto"/>
        <w:ind w:firstLineChars="0"/>
        <w:rPr>
          <w:rFonts w:asciiTheme="minorEastAsia" w:eastAsiaTheme="minorEastAsia" w:hAnsiTheme="minorEastAsia" w:cs="微软雅黑"/>
          <w:sz w:val="24"/>
          <w:szCs w:val="24"/>
        </w:rPr>
      </w:pPr>
      <w:r w:rsidRPr="005F4298">
        <w:rPr>
          <w:rFonts w:asciiTheme="minorEastAsia" w:eastAsiaTheme="minorEastAsia" w:hAnsiTheme="minorEastAsia" w:cs="微软雅黑" w:hint="eastAsia"/>
          <w:sz w:val="24"/>
          <w:szCs w:val="24"/>
        </w:rPr>
        <w:t>业务</w:t>
      </w:r>
      <w:r w:rsidRPr="005F4298">
        <w:rPr>
          <w:rFonts w:asciiTheme="minorEastAsia" w:eastAsiaTheme="minorEastAsia" w:hAnsiTheme="minorEastAsia" w:cs="微软雅黑"/>
          <w:sz w:val="24"/>
          <w:szCs w:val="24"/>
        </w:rPr>
        <w:t>系统登记</w:t>
      </w:r>
      <w:r>
        <w:rPr>
          <w:rFonts w:asciiTheme="minorEastAsia" w:eastAsiaTheme="minorEastAsia" w:hAnsiTheme="minorEastAsia" w:cs="微软雅黑" w:hint="eastAsia"/>
          <w:sz w:val="24"/>
          <w:szCs w:val="24"/>
        </w:rPr>
        <w:t>：登记业务</w:t>
      </w:r>
      <w:r>
        <w:rPr>
          <w:rFonts w:asciiTheme="minorEastAsia" w:eastAsiaTheme="minorEastAsia" w:hAnsiTheme="minorEastAsia" w:cs="微软雅黑"/>
          <w:sz w:val="24"/>
          <w:szCs w:val="24"/>
        </w:rPr>
        <w:t>系统名称</w:t>
      </w:r>
      <w:r>
        <w:rPr>
          <w:rFonts w:asciiTheme="minorEastAsia" w:eastAsiaTheme="minorEastAsia" w:hAnsiTheme="minorEastAsia" w:cs="微软雅黑" w:hint="eastAsia"/>
          <w:sz w:val="24"/>
          <w:szCs w:val="24"/>
        </w:rPr>
        <w:t>、</w:t>
      </w:r>
      <w:r>
        <w:rPr>
          <w:rFonts w:asciiTheme="minorEastAsia" w:eastAsiaTheme="minorEastAsia" w:hAnsiTheme="minorEastAsia" w:cs="微软雅黑"/>
          <w:sz w:val="24"/>
          <w:szCs w:val="24"/>
        </w:rPr>
        <w:t>备注</w:t>
      </w:r>
    </w:p>
    <w:p w:rsidR="001C512A" w:rsidRDefault="001C512A" w:rsidP="001C512A">
      <w:pPr>
        <w:jc w:val="center"/>
        <w:rPr>
          <w:rFonts w:eastAsiaTheme="minorEastAsia"/>
        </w:rPr>
      </w:pPr>
      <w:r>
        <w:rPr>
          <w:noProof/>
        </w:rPr>
        <w:drawing>
          <wp:inline distT="0" distB="0" distL="0" distR="0">
            <wp:extent cx="5274310" cy="23291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29180"/>
                    </a:xfrm>
                    <a:prstGeom prst="rect">
                      <a:avLst/>
                    </a:prstGeom>
                  </pic:spPr>
                </pic:pic>
              </a:graphicData>
            </a:graphic>
          </wp:inline>
        </w:drawing>
      </w:r>
    </w:p>
    <w:p w:rsidR="004E2D20" w:rsidRDefault="004E2D20" w:rsidP="001C512A">
      <w:pPr>
        <w:jc w:val="center"/>
        <w:rPr>
          <w:rFonts w:eastAsiaTheme="minorEastAsia"/>
        </w:rPr>
      </w:pPr>
      <w:r>
        <w:rPr>
          <w:rFonts w:eastAsiaTheme="minorEastAsia" w:hint="eastAsia"/>
        </w:rPr>
        <w:t>操作</w:t>
      </w:r>
      <w:r>
        <w:rPr>
          <w:rFonts w:eastAsiaTheme="minorEastAsia"/>
        </w:rPr>
        <w:t>界面原型</w:t>
      </w:r>
    </w:p>
    <w:p w:rsidR="004E2D20" w:rsidRDefault="004E2D20" w:rsidP="001C512A">
      <w:pPr>
        <w:jc w:val="center"/>
        <w:rPr>
          <w:rFonts w:eastAsiaTheme="minorEastAsia"/>
        </w:rPr>
      </w:pPr>
      <w:r>
        <w:rPr>
          <w:noProof/>
        </w:rPr>
        <w:drawing>
          <wp:inline distT="0" distB="0" distL="0" distR="0">
            <wp:extent cx="5274310" cy="26568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56840"/>
                    </a:xfrm>
                    <a:prstGeom prst="rect">
                      <a:avLst/>
                    </a:prstGeom>
                  </pic:spPr>
                </pic:pic>
              </a:graphicData>
            </a:graphic>
          </wp:inline>
        </w:drawing>
      </w:r>
    </w:p>
    <w:p w:rsidR="004E2D20" w:rsidRPr="001C512A" w:rsidRDefault="004E2D20" w:rsidP="004E2D20">
      <w:pPr>
        <w:jc w:val="center"/>
        <w:rPr>
          <w:rFonts w:eastAsiaTheme="minorEastAsia"/>
        </w:rPr>
      </w:pPr>
      <w:r>
        <w:rPr>
          <w:rFonts w:eastAsiaTheme="minorEastAsia" w:hint="eastAsia"/>
        </w:rPr>
        <w:t>业务系统</w:t>
      </w:r>
      <w:r>
        <w:rPr>
          <w:rFonts w:eastAsiaTheme="minorEastAsia"/>
        </w:rPr>
        <w:t>登记时序图</w:t>
      </w:r>
    </w:p>
    <w:p w:rsidR="005F4298" w:rsidRDefault="005F4298" w:rsidP="005F4298">
      <w:pPr>
        <w:pStyle w:val="ab"/>
        <w:numPr>
          <w:ilvl w:val="0"/>
          <w:numId w:val="12"/>
        </w:numPr>
        <w:spacing w:line="420" w:lineRule="auto"/>
        <w:ind w:firstLineChars="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lastRenderedPageBreak/>
        <w:t>业务</w:t>
      </w:r>
      <w:r>
        <w:rPr>
          <w:rFonts w:asciiTheme="minorEastAsia" w:eastAsiaTheme="minorEastAsia" w:hAnsiTheme="minorEastAsia" w:cs="微软雅黑"/>
          <w:sz w:val="24"/>
          <w:szCs w:val="24"/>
        </w:rPr>
        <w:t>系统</w:t>
      </w:r>
      <w:r>
        <w:rPr>
          <w:rFonts w:asciiTheme="minorEastAsia" w:eastAsiaTheme="minorEastAsia" w:hAnsiTheme="minorEastAsia" w:cs="微软雅黑" w:hint="eastAsia"/>
          <w:sz w:val="24"/>
          <w:szCs w:val="24"/>
        </w:rPr>
        <w:t>编辑</w:t>
      </w:r>
      <w:r>
        <w:rPr>
          <w:rFonts w:asciiTheme="minorEastAsia" w:eastAsiaTheme="minorEastAsia" w:hAnsiTheme="minorEastAsia" w:cs="微软雅黑"/>
          <w:sz w:val="24"/>
          <w:szCs w:val="24"/>
        </w:rPr>
        <w:t>：</w:t>
      </w:r>
      <w:r>
        <w:rPr>
          <w:rFonts w:asciiTheme="minorEastAsia" w:eastAsiaTheme="minorEastAsia" w:hAnsiTheme="minorEastAsia" w:cs="微软雅黑" w:hint="eastAsia"/>
          <w:sz w:val="24"/>
          <w:szCs w:val="24"/>
        </w:rPr>
        <w:t>编辑</w:t>
      </w:r>
      <w:r>
        <w:rPr>
          <w:rFonts w:asciiTheme="minorEastAsia" w:eastAsiaTheme="minorEastAsia" w:hAnsiTheme="minorEastAsia" w:cs="微软雅黑"/>
          <w:sz w:val="24"/>
          <w:szCs w:val="24"/>
        </w:rPr>
        <w:t>业务系统名称</w:t>
      </w:r>
      <w:r w:rsidR="001C512A">
        <w:rPr>
          <w:rFonts w:asciiTheme="minorEastAsia" w:eastAsiaTheme="minorEastAsia" w:hAnsiTheme="minorEastAsia" w:cs="微软雅黑"/>
          <w:sz w:val="24"/>
          <w:szCs w:val="24"/>
        </w:rPr>
        <w:t>、</w:t>
      </w:r>
      <w:r w:rsidR="001C512A">
        <w:rPr>
          <w:rFonts w:asciiTheme="minorEastAsia" w:eastAsiaTheme="minorEastAsia" w:hAnsiTheme="minorEastAsia" w:cs="微软雅黑" w:hint="eastAsia"/>
          <w:sz w:val="24"/>
          <w:szCs w:val="24"/>
        </w:rPr>
        <w:t>系统</w:t>
      </w:r>
      <w:r w:rsidR="001C512A">
        <w:rPr>
          <w:rFonts w:asciiTheme="minorEastAsia" w:eastAsiaTheme="minorEastAsia" w:hAnsiTheme="minorEastAsia" w:cs="微软雅黑"/>
          <w:sz w:val="24"/>
          <w:szCs w:val="24"/>
        </w:rPr>
        <w:t>说明</w:t>
      </w:r>
    </w:p>
    <w:p w:rsidR="005F4298" w:rsidRDefault="005F4298" w:rsidP="005F4298">
      <w:pPr>
        <w:pStyle w:val="ab"/>
        <w:numPr>
          <w:ilvl w:val="0"/>
          <w:numId w:val="12"/>
        </w:numPr>
        <w:spacing w:line="420" w:lineRule="auto"/>
        <w:ind w:firstLineChars="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业务</w:t>
      </w:r>
      <w:r>
        <w:rPr>
          <w:rFonts w:asciiTheme="minorEastAsia" w:eastAsiaTheme="minorEastAsia" w:hAnsiTheme="minorEastAsia" w:cs="微软雅黑"/>
          <w:sz w:val="24"/>
          <w:szCs w:val="24"/>
        </w:rPr>
        <w:t>系统删除：删除</w:t>
      </w:r>
      <w:r>
        <w:rPr>
          <w:rFonts w:asciiTheme="minorEastAsia" w:eastAsiaTheme="minorEastAsia" w:hAnsiTheme="minorEastAsia" w:cs="微软雅黑" w:hint="eastAsia"/>
          <w:sz w:val="24"/>
          <w:szCs w:val="24"/>
        </w:rPr>
        <w:t>业务</w:t>
      </w:r>
      <w:r>
        <w:rPr>
          <w:rFonts w:asciiTheme="minorEastAsia" w:eastAsiaTheme="minorEastAsia" w:hAnsiTheme="minorEastAsia" w:cs="微软雅黑"/>
          <w:sz w:val="24"/>
          <w:szCs w:val="24"/>
        </w:rPr>
        <w:t>系统之前，必须确认该业务系统下没有使用DBaaS实例，</w:t>
      </w:r>
      <w:r>
        <w:rPr>
          <w:rFonts w:asciiTheme="minorEastAsia" w:eastAsiaTheme="minorEastAsia" w:hAnsiTheme="minorEastAsia" w:cs="微软雅黑" w:hint="eastAsia"/>
          <w:sz w:val="24"/>
          <w:szCs w:val="24"/>
        </w:rPr>
        <w:t>反之</w:t>
      </w:r>
      <w:r>
        <w:rPr>
          <w:rFonts w:asciiTheme="minorEastAsia" w:eastAsiaTheme="minorEastAsia" w:hAnsiTheme="minorEastAsia" w:cs="微软雅黑"/>
          <w:sz w:val="24"/>
          <w:szCs w:val="24"/>
        </w:rPr>
        <w:t>不允许删除</w:t>
      </w:r>
    </w:p>
    <w:p w:rsidR="00E2296B" w:rsidRDefault="00E2296B" w:rsidP="00E2296B">
      <w:pPr>
        <w:jc w:val="center"/>
        <w:rPr>
          <w:rFonts w:eastAsiaTheme="minorEastAsia"/>
        </w:rPr>
      </w:pPr>
      <w:r>
        <w:rPr>
          <w:noProof/>
        </w:rPr>
        <w:drawing>
          <wp:inline distT="0" distB="0" distL="0" distR="0">
            <wp:extent cx="5274310" cy="246062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60625"/>
                    </a:xfrm>
                    <a:prstGeom prst="rect">
                      <a:avLst/>
                    </a:prstGeom>
                  </pic:spPr>
                </pic:pic>
              </a:graphicData>
            </a:graphic>
          </wp:inline>
        </w:drawing>
      </w:r>
    </w:p>
    <w:p w:rsidR="00E2296B" w:rsidRPr="00E2296B" w:rsidRDefault="00E2296B" w:rsidP="00E2296B">
      <w:pPr>
        <w:jc w:val="center"/>
        <w:rPr>
          <w:rFonts w:eastAsiaTheme="minorEastAsia"/>
        </w:rPr>
      </w:pPr>
      <w:r>
        <w:rPr>
          <w:rFonts w:eastAsiaTheme="minorEastAsia" w:hint="eastAsia"/>
        </w:rPr>
        <w:t>删除业务</w:t>
      </w:r>
      <w:r>
        <w:rPr>
          <w:rFonts w:eastAsiaTheme="minorEastAsia"/>
        </w:rPr>
        <w:t>系统时序图</w:t>
      </w:r>
    </w:p>
    <w:p w:rsidR="005F4298" w:rsidRDefault="00A324FF" w:rsidP="0083458F">
      <w:pPr>
        <w:pStyle w:val="ab"/>
        <w:numPr>
          <w:ilvl w:val="0"/>
          <w:numId w:val="12"/>
        </w:numPr>
        <w:spacing w:line="420" w:lineRule="auto"/>
        <w:ind w:firstLineChars="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业务</w:t>
      </w:r>
      <w:r>
        <w:rPr>
          <w:rFonts w:asciiTheme="minorEastAsia" w:eastAsiaTheme="minorEastAsia" w:hAnsiTheme="minorEastAsia" w:cs="微软雅黑"/>
          <w:sz w:val="24"/>
          <w:szCs w:val="24"/>
        </w:rPr>
        <w:t>系统信息展示：业务系统名称</w:t>
      </w:r>
      <w:r w:rsidR="001C512A">
        <w:rPr>
          <w:rFonts w:asciiTheme="minorEastAsia" w:eastAsiaTheme="minorEastAsia" w:hAnsiTheme="minorEastAsia" w:cs="微软雅黑"/>
          <w:sz w:val="24"/>
          <w:szCs w:val="24"/>
        </w:rPr>
        <w:t>、</w:t>
      </w:r>
      <w:r w:rsidR="001C512A">
        <w:rPr>
          <w:rFonts w:asciiTheme="minorEastAsia" w:eastAsiaTheme="minorEastAsia" w:hAnsiTheme="minorEastAsia" w:cs="微软雅黑" w:hint="eastAsia"/>
          <w:sz w:val="24"/>
          <w:szCs w:val="24"/>
        </w:rPr>
        <w:t>系统</w:t>
      </w:r>
      <w:r w:rsidR="001C512A">
        <w:rPr>
          <w:rFonts w:asciiTheme="minorEastAsia" w:eastAsiaTheme="minorEastAsia" w:hAnsiTheme="minorEastAsia" w:cs="微软雅黑"/>
          <w:sz w:val="24"/>
          <w:szCs w:val="24"/>
        </w:rPr>
        <w:t>说明</w:t>
      </w:r>
      <w:r>
        <w:rPr>
          <w:rFonts w:asciiTheme="minorEastAsia" w:eastAsiaTheme="minorEastAsia" w:hAnsiTheme="minorEastAsia" w:cs="微软雅黑"/>
          <w:sz w:val="24"/>
          <w:szCs w:val="24"/>
        </w:rPr>
        <w:t>、使用</w:t>
      </w:r>
      <w:r>
        <w:rPr>
          <w:rFonts w:asciiTheme="minorEastAsia" w:eastAsiaTheme="minorEastAsia" w:hAnsiTheme="minorEastAsia" w:cs="微软雅黑" w:hint="eastAsia"/>
          <w:sz w:val="24"/>
          <w:szCs w:val="24"/>
        </w:rPr>
        <w:t>的</w:t>
      </w:r>
      <w:r>
        <w:rPr>
          <w:rFonts w:asciiTheme="minorEastAsia" w:eastAsiaTheme="minorEastAsia" w:hAnsiTheme="minorEastAsia" w:cs="微软雅黑"/>
          <w:sz w:val="24"/>
          <w:szCs w:val="24"/>
        </w:rPr>
        <w:t>DBaaS列表</w:t>
      </w:r>
    </w:p>
    <w:p w:rsidR="005E00B8" w:rsidRPr="005E00B8" w:rsidRDefault="005E00B8" w:rsidP="005E00B8">
      <w:pPr>
        <w:spacing w:line="420" w:lineRule="auto"/>
        <w:ind w:firstLine="420"/>
        <w:rPr>
          <w:rFonts w:asciiTheme="minorEastAsia" w:eastAsiaTheme="minorEastAsia" w:hAnsiTheme="minorEastAsia" w:cs="微软雅黑"/>
          <w:sz w:val="24"/>
          <w:szCs w:val="24"/>
        </w:rPr>
      </w:pPr>
      <w:r w:rsidRPr="005E00B8">
        <w:rPr>
          <w:rFonts w:asciiTheme="minorEastAsia" w:eastAsiaTheme="minorEastAsia" w:hAnsiTheme="minorEastAsia" w:cs="微软雅黑" w:hint="eastAsia"/>
          <w:sz w:val="24"/>
          <w:szCs w:val="24"/>
        </w:rPr>
        <w:t>点击业务</w:t>
      </w:r>
      <w:r w:rsidRPr="005E00B8">
        <w:rPr>
          <w:rFonts w:asciiTheme="minorEastAsia" w:eastAsiaTheme="minorEastAsia" w:hAnsiTheme="minorEastAsia" w:cs="微软雅黑"/>
          <w:sz w:val="24"/>
          <w:szCs w:val="24"/>
        </w:rPr>
        <w:t>系统中的“</w:t>
      </w:r>
      <w:r w:rsidRPr="005E00B8">
        <w:rPr>
          <w:rFonts w:asciiTheme="minorEastAsia" w:eastAsiaTheme="minorEastAsia" w:hAnsiTheme="minorEastAsia" w:cs="微软雅黑" w:hint="eastAsia"/>
          <w:sz w:val="24"/>
          <w:szCs w:val="24"/>
        </w:rPr>
        <w:t>查看实例</w:t>
      </w:r>
      <w:r w:rsidRPr="005E00B8">
        <w:rPr>
          <w:rFonts w:asciiTheme="minorEastAsia" w:eastAsiaTheme="minorEastAsia" w:hAnsiTheme="minorEastAsia" w:cs="微软雅黑"/>
          <w:sz w:val="24"/>
          <w:szCs w:val="24"/>
        </w:rPr>
        <w:t>列表”</w:t>
      </w:r>
      <w:r w:rsidRPr="005E00B8">
        <w:rPr>
          <w:rFonts w:asciiTheme="minorEastAsia" w:eastAsiaTheme="minorEastAsia" w:hAnsiTheme="minorEastAsia" w:cs="微软雅黑" w:hint="eastAsia"/>
          <w:sz w:val="24"/>
          <w:szCs w:val="24"/>
        </w:rPr>
        <w:t>可以</w:t>
      </w:r>
      <w:r w:rsidRPr="005E00B8">
        <w:rPr>
          <w:rFonts w:asciiTheme="minorEastAsia" w:eastAsiaTheme="minorEastAsia" w:hAnsiTheme="minorEastAsia" w:cs="微软雅黑"/>
          <w:sz w:val="24"/>
          <w:szCs w:val="24"/>
        </w:rPr>
        <w:t>查看业务系统使用中的</w:t>
      </w:r>
      <w:r w:rsidRPr="005E00B8">
        <w:rPr>
          <w:rFonts w:asciiTheme="minorEastAsia" w:eastAsiaTheme="minorEastAsia" w:hAnsiTheme="minorEastAsia" w:cs="微软雅黑" w:hint="eastAsia"/>
          <w:sz w:val="24"/>
          <w:szCs w:val="24"/>
        </w:rPr>
        <w:t>DBaaS实例</w:t>
      </w:r>
      <w:r w:rsidRPr="005E00B8">
        <w:rPr>
          <w:rFonts w:asciiTheme="minorEastAsia" w:eastAsiaTheme="minorEastAsia" w:hAnsiTheme="minorEastAsia" w:cs="微软雅黑"/>
          <w:sz w:val="24"/>
          <w:szCs w:val="24"/>
        </w:rPr>
        <w:t>列表，界面原型如下：</w:t>
      </w:r>
    </w:p>
    <w:p w:rsidR="005E00B8" w:rsidRPr="005E00B8" w:rsidRDefault="005E00B8" w:rsidP="005E00B8">
      <w:pPr>
        <w:jc w:val="center"/>
        <w:rPr>
          <w:rFonts w:eastAsiaTheme="minorEastAsia"/>
        </w:rPr>
      </w:pPr>
      <w:r>
        <w:rPr>
          <w:noProof/>
        </w:rPr>
        <w:drawing>
          <wp:inline distT="0" distB="0" distL="0" distR="0">
            <wp:extent cx="5274310" cy="27800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80030"/>
                    </a:xfrm>
                    <a:prstGeom prst="rect">
                      <a:avLst/>
                    </a:prstGeom>
                  </pic:spPr>
                </pic:pic>
              </a:graphicData>
            </a:graphic>
          </wp:inline>
        </w:drawing>
      </w:r>
    </w:p>
    <w:p w:rsidR="003B5609" w:rsidRDefault="003B5609" w:rsidP="003B5609">
      <w:pPr>
        <w:pStyle w:val="ab"/>
        <w:keepNext/>
        <w:keepLines/>
        <w:widowControl/>
        <w:numPr>
          <w:ilvl w:val="0"/>
          <w:numId w:val="23"/>
        </w:numPr>
        <w:spacing w:before="280" w:after="290" w:line="377" w:lineRule="auto"/>
        <w:ind w:firstLineChars="0"/>
        <w:jc w:val="left"/>
        <w:outlineLvl w:val="1"/>
        <w:rPr>
          <w:rFonts w:ascii="微软雅黑" w:eastAsia="宋体" w:hAnsi="微软雅黑" w:cs="微软雅黑"/>
          <w:b/>
          <w:bCs/>
          <w:kern w:val="0"/>
          <w:sz w:val="32"/>
          <w:szCs w:val="32"/>
          <w:lang/>
        </w:rPr>
      </w:pPr>
      <w:bookmarkStart w:id="179" w:name="_Toc432757575"/>
      <w:r w:rsidRPr="003B5609">
        <w:rPr>
          <w:rFonts w:ascii="微软雅黑" w:eastAsia="宋体" w:hAnsi="微软雅黑" w:cs="微软雅黑" w:hint="eastAsia"/>
          <w:b/>
          <w:bCs/>
          <w:kern w:val="0"/>
          <w:sz w:val="32"/>
          <w:szCs w:val="32"/>
          <w:lang/>
        </w:rPr>
        <w:t>消息</w:t>
      </w:r>
      <w:r w:rsidRPr="003B5609">
        <w:rPr>
          <w:rFonts w:ascii="微软雅黑" w:eastAsia="宋体" w:hAnsi="微软雅黑" w:cs="微软雅黑"/>
          <w:b/>
          <w:bCs/>
          <w:kern w:val="0"/>
          <w:sz w:val="32"/>
          <w:szCs w:val="32"/>
          <w:lang/>
        </w:rPr>
        <w:t>管理</w:t>
      </w:r>
      <w:bookmarkEnd w:id="179"/>
    </w:p>
    <w:p w:rsidR="005A5616" w:rsidRDefault="003B5609" w:rsidP="005A5616">
      <w:pPr>
        <w:spacing w:line="420" w:lineRule="auto"/>
        <w:ind w:firstLine="420"/>
        <w:rPr>
          <w:rFonts w:asciiTheme="minorEastAsia" w:eastAsiaTheme="minorEastAsia" w:hAnsiTheme="minorEastAsia" w:cs="微软雅黑"/>
          <w:sz w:val="24"/>
          <w:szCs w:val="24"/>
        </w:rPr>
      </w:pPr>
      <w:r w:rsidRPr="003B5609">
        <w:rPr>
          <w:rFonts w:asciiTheme="minorEastAsia" w:eastAsiaTheme="minorEastAsia" w:hAnsiTheme="minorEastAsia" w:cs="微软雅黑" w:hint="eastAsia"/>
          <w:sz w:val="24"/>
          <w:szCs w:val="24"/>
        </w:rPr>
        <w:t>租户可以</w:t>
      </w:r>
      <w:r w:rsidRPr="003B5609">
        <w:rPr>
          <w:rFonts w:asciiTheme="minorEastAsia" w:eastAsiaTheme="minorEastAsia" w:hAnsiTheme="minorEastAsia" w:cs="微软雅黑"/>
          <w:sz w:val="24"/>
          <w:szCs w:val="24"/>
        </w:rPr>
        <w:t>通过消息管理</w:t>
      </w:r>
      <w:r w:rsidRPr="003B5609">
        <w:rPr>
          <w:rFonts w:asciiTheme="minorEastAsia" w:eastAsiaTheme="minorEastAsia" w:hAnsiTheme="minorEastAsia" w:cs="微软雅黑" w:hint="eastAsia"/>
          <w:sz w:val="24"/>
          <w:szCs w:val="24"/>
        </w:rPr>
        <w:t>中</w:t>
      </w:r>
      <w:r w:rsidRPr="003B5609">
        <w:rPr>
          <w:rFonts w:asciiTheme="minorEastAsia" w:eastAsiaTheme="minorEastAsia" w:hAnsiTheme="minorEastAsia" w:cs="微软雅黑"/>
          <w:sz w:val="24"/>
          <w:szCs w:val="24"/>
        </w:rPr>
        <w:t>得到</w:t>
      </w:r>
      <w:r w:rsidRPr="003B5609">
        <w:rPr>
          <w:rFonts w:asciiTheme="minorEastAsia" w:eastAsiaTheme="minorEastAsia" w:hAnsiTheme="minorEastAsia" w:cs="微软雅黑" w:hint="eastAsia"/>
          <w:sz w:val="24"/>
          <w:szCs w:val="24"/>
        </w:rPr>
        <w:t>资源</w:t>
      </w:r>
      <w:r w:rsidRPr="003B5609">
        <w:rPr>
          <w:rFonts w:asciiTheme="minorEastAsia" w:eastAsiaTheme="minorEastAsia" w:hAnsiTheme="minorEastAsia" w:cs="微软雅黑"/>
          <w:sz w:val="24"/>
          <w:szCs w:val="24"/>
        </w:rPr>
        <w:t>申请审核结果信息，包括DBaaS</w:t>
      </w:r>
      <w:r w:rsidRPr="003B5609">
        <w:rPr>
          <w:rFonts w:asciiTheme="minorEastAsia" w:eastAsiaTheme="minorEastAsia" w:hAnsiTheme="minorEastAsia" w:cs="微软雅黑" w:hint="eastAsia"/>
          <w:sz w:val="24"/>
          <w:szCs w:val="24"/>
        </w:rPr>
        <w:t>实例申请</w:t>
      </w:r>
      <w:r w:rsidRPr="003B5609">
        <w:rPr>
          <w:rFonts w:asciiTheme="minorEastAsia" w:eastAsiaTheme="minorEastAsia" w:hAnsiTheme="minorEastAsia" w:cs="微软雅黑"/>
          <w:sz w:val="24"/>
          <w:szCs w:val="24"/>
        </w:rPr>
        <w:lastRenderedPageBreak/>
        <w:t>结果、DBaaS实例</w:t>
      </w:r>
      <w:r w:rsidRPr="003B5609">
        <w:rPr>
          <w:rFonts w:asciiTheme="minorEastAsia" w:eastAsiaTheme="minorEastAsia" w:hAnsiTheme="minorEastAsia" w:cs="微软雅黑" w:hint="eastAsia"/>
          <w:sz w:val="24"/>
          <w:szCs w:val="24"/>
        </w:rPr>
        <w:t>性能</w:t>
      </w:r>
      <w:r w:rsidRPr="003B5609">
        <w:rPr>
          <w:rFonts w:asciiTheme="minorEastAsia" w:eastAsiaTheme="minorEastAsia" w:hAnsiTheme="minorEastAsia" w:cs="微软雅黑"/>
          <w:sz w:val="24"/>
          <w:szCs w:val="24"/>
        </w:rPr>
        <w:t>变更申请结果、DBaaS实例容量变更申请结果。此类</w:t>
      </w:r>
      <w:r w:rsidRPr="003B5609">
        <w:rPr>
          <w:rFonts w:asciiTheme="minorEastAsia" w:eastAsiaTheme="minorEastAsia" w:hAnsiTheme="minorEastAsia" w:cs="微软雅黑" w:hint="eastAsia"/>
          <w:sz w:val="24"/>
          <w:szCs w:val="24"/>
        </w:rPr>
        <w:t>信息内容包含</w:t>
      </w:r>
      <w:r w:rsidRPr="003B5609">
        <w:rPr>
          <w:rFonts w:asciiTheme="minorEastAsia" w:eastAsiaTheme="minorEastAsia" w:hAnsiTheme="minorEastAsia" w:cs="微软雅黑"/>
          <w:sz w:val="24"/>
          <w:szCs w:val="24"/>
        </w:rPr>
        <w:t>：DBaaS实例名、申请</w:t>
      </w:r>
      <w:r w:rsidRPr="003B5609">
        <w:rPr>
          <w:rFonts w:asciiTheme="minorEastAsia" w:eastAsiaTheme="minorEastAsia" w:hAnsiTheme="minorEastAsia" w:cs="微软雅黑" w:hint="eastAsia"/>
          <w:sz w:val="24"/>
          <w:szCs w:val="24"/>
        </w:rPr>
        <w:t>内容</w:t>
      </w:r>
      <w:r w:rsidRPr="003B5609">
        <w:rPr>
          <w:rFonts w:asciiTheme="minorEastAsia" w:eastAsiaTheme="minorEastAsia" w:hAnsiTheme="minorEastAsia" w:cs="微软雅黑"/>
          <w:sz w:val="24"/>
          <w:szCs w:val="24"/>
        </w:rPr>
        <w:t>、</w:t>
      </w:r>
      <w:r w:rsidRPr="003B5609">
        <w:rPr>
          <w:rFonts w:asciiTheme="minorEastAsia" w:eastAsiaTheme="minorEastAsia" w:hAnsiTheme="minorEastAsia" w:cs="微软雅黑" w:hint="eastAsia"/>
          <w:sz w:val="24"/>
          <w:szCs w:val="24"/>
        </w:rPr>
        <w:t>审核</w:t>
      </w:r>
      <w:r w:rsidRPr="003B5609">
        <w:rPr>
          <w:rFonts w:asciiTheme="minorEastAsia" w:eastAsiaTheme="minorEastAsia" w:hAnsiTheme="minorEastAsia" w:cs="微软雅黑"/>
          <w:sz w:val="24"/>
          <w:szCs w:val="24"/>
        </w:rPr>
        <w:t>结果、审核理由、</w:t>
      </w:r>
      <w:r w:rsidRPr="003B5609">
        <w:rPr>
          <w:rFonts w:asciiTheme="minorEastAsia" w:eastAsiaTheme="minorEastAsia" w:hAnsiTheme="minorEastAsia" w:cs="微软雅黑" w:hint="eastAsia"/>
          <w:sz w:val="24"/>
          <w:szCs w:val="24"/>
        </w:rPr>
        <w:t>审核</w:t>
      </w:r>
      <w:r w:rsidRPr="003B5609">
        <w:rPr>
          <w:rFonts w:asciiTheme="minorEastAsia" w:eastAsiaTheme="minorEastAsia" w:hAnsiTheme="minorEastAsia" w:cs="微软雅黑"/>
          <w:sz w:val="24"/>
          <w:szCs w:val="24"/>
        </w:rPr>
        <w:t>人</w:t>
      </w:r>
      <w:r w:rsidRPr="003B5609">
        <w:rPr>
          <w:rFonts w:asciiTheme="minorEastAsia" w:eastAsiaTheme="minorEastAsia" w:hAnsiTheme="minorEastAsia" w:cs="微软雅黑" w:hint="eastAsia"/>
          <w:sz w:val="24"/>
          <w:szCs w:val="24"/>
        </w:rPr>
        <w:t>。</w:t>
      </w:r>
    </w:p>
    <w:p w:rsidR="006D76FD" w:rsidRDefault="006D76FD" w:rsidP="003B5609">
      <w:pPr>
        <w:spacing w:line="420" w:lineRule="auto"/>
        <w:ind w:firstLine="420"/>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同时</w:t>
      </w:r>
      <w:r>
        <w:rPr>
          <w:rFonts w:asciiTheme="minorEastAsia" w:eastAsiaTheme="minorEastAsia" w:hAnsiTheme="minorEastAsia" w:cs="微软雅黑"/>
          <w:sz w:val="24"/>
          <w:szCs w:val="24"/>
        </w:rPr>
        <w:t>消息还包含</w:t>
      </w:r>
      <w:r>
        <w:rPr>
          <w:rFonts w:asciiTheme="minorEastAsia" w:eastAsiaTheme="minorEastAsia" w:hAnsiTheme="minorEastAsia" w:cs="微软雅黑" w:hint="eastAsia"/>
          <w:sz w:val="24"/>
          <w:szCs w:val="24"/>
        </w:rPr>
        <w:t>消息</w:t>
      </w:r>
      <w:r>
        <w:rPr>
          <w:rFonts w:asciiTheme="minorEastAsia" w:eastAsiaTheme="minorEastAsia" w:hAnsiTheme="minorEastAsia" w:cs="微软雅黑"/>
          <w:sz w:val="24"/>
          <w:szCs w:val="24"/>
        </w:rPr>
        <w:t>标题、消息提交时间、消息</w:t>
      </w:r>
      <w:r>
        <w:rPr>
          <w:rFonts w:asciiTheme="minorEastAsia" w:eastAsiaTheme="minorEastAsia" w:hAnsiTheme="minorEastAsia" w:cs="微软雅黑" w:hint="eastAsia"/>
          <w:sz w:val="24"/>
          <w:szCs w:val="24"/>
        </w:rPr>
        <w:t>阅读</w:t>
      </w:r>
      <w:r>
        <w:rPr>
          <w:rFonts w:asciiTheme="minorEastAsia" w:eastAsiaTheme="minorEastAsia" w:hAnsiTheme="minorEastAsia" w:cs="微软雅黑"/>
          <w:sz w:val="24"/>
          <w:szCs w:val="24"/>
        </w:rPr>
        <w:t>状态</w:t>
      </w:r>
      <w:r>
        <w:rPr>
          <w:rFonts w:asciiTheme="minorEastAsia" w:eastAsiaTheme="minorEastAsia" w:hAnsiTheme="minorEastAsia" w:cs="微软雅黑" w:hint="eastAsia"/>
          <w:sz w:val="24"/>
          <w:szCs w:val="24"/>
        </w:rPr>
        <w:t>。</w:t>
      </w:r>
    </w:p>
    <w:p w:rsidR="00284B1A" w:rsidRDefault="00284B1A" w:rsidP="00284B1A">
      <w:pPr>
        <w:spacing w:line="420" w:lineRule="auto"/>
        <w:ind w:firstLine="420"/>
        <w:jc w:val="center"/>
        <w:rPr>
          <w:rFonts w:asciiTheme="minorEastAsia" w:eastAsiaTheme="minorEastAsia" w:hAnsiTheme="minorEastAsia" w:cs="微软雅黑"/>
          <w:sz w:val="24"/>
          <w:szCs w:val="24"/>
        </w:rPr>
      </w:pPr>
      <w:r>
        <w:rPr>
          <w:noProof/>
        </w:rPr>
        <w:drawing>
          <wp:inline distT="0" distB="0" distL="0" distR="0">
            <wp:extent cx="5274310" cy="27476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47645"/>
                    </a:xfrm>
                    <a:prstGeom prst="rect">
                      <a:avLst/>
                    </a:prstGeom>
                  </pic:spPr>
                </pic:pic>
              </a:graphicData>
            </a:graphic>
          </wp:inline>
        </w:drawing>
      </w:r>
    </w:p>
    <w:p w:rsidR="00284B1A" w:rsidRDefault="00284B1A" w:rsidP="00284B1A">
      <w:pPr>
        <w:spacing w:line="420" w:lineRule="auto"/>
        <w:ind w:firstLine="420"/>
        <w:jc w:val="center"/>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消息管理</w:t>
      </w:r>
      <w:r>
        <w:rPr>
          <w:rFonts w:asciiTheme="minorEastAsia" w:eastAsiaTheme="minorEastAsia" w:hAnsiTheme="minorEastAsia" w:cs="微软雅黑"/>
          <w:sz w:val="24"/>
          <w:szCs w:val="24"/>
        </w:rPr>
        <w:t>操作界面</w:t>
      </w:r>
    </w:p>
    <w:p w:rsidR="00284B1A" w:rsidRPr="004B3207" w:rsidRDefault="00284B1A" w:rsidP="004B3207">
      <w:pPr>
        <w:widowControl/>
        <w:numPr>
          <w:ilvl w:val="0"/>
          <w:numId w:val="3"/>
        </w:numPr>
        <w:spacing w:line="360" w:lineRule="auto"/>
        <w:jc w:val="left"/>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全部</w:t>
      </w:r>
      <w:r w:rsidRPr="004B3207">
        <w:rPr>
          <w:rFonts w:asciiTheme="minorEastAsia" w:eastAsiaTheme="minorEastAsia" w:hAnsiTheme="minorEastAsia" w:cs="微软雅黑"/>
          <w:sz w:val="24"/>
          <w:szCs w:val="24"/>
        </w:rPr>
        <w:t>消息</w:t>
      </w:r>
    </w:p>
    <w:p w:rsidR="00284B1A" w:rsidRPr="00284B1A" w:rsidRDefault="00284B1A" w:rsidP="004B3207">
      <w:pPr>
        <w:spacing w:line="420" w:lineRule="auto"/>
        <w:ind w:firstLine="420"/>
        <w:rPr>
          <w:rFonts w:eastAsiaTheme="minorEastAsia"/>
        </w:rPr>
      </w:pPr>
      <w:r w:rsidRPr="004B3207">
        <w:rPr>
          <w:rFonts w:asciiTheme="minorEastAsia" w:eastAsiaTheme="minorEastAsia" w:hAnsiTheme="minorEastAsia" w:cs="微软雅黑" w:hint="eastAsia"/>
          <w:sz w:val="24"/>
          <w:szCs w:val="24"/>
        </w:rPr>
        <w:t>可</w:t>
      </w:r>
      <w:r w:rsidRPr="004B3207">
        <w:rPr>
          <w:rFonts w:asciiTheme="minorEastAsia" w:eastAsiaTheme="minorEastAsia" w:hAnsiTheme="minorEastAsia" w:cs="微软雅黑"/>
          <w:sz w:val="24"/>
          <w:szCs w:val="24"/>
        </w:rPr>
        <w:t>查询全部的消息</w:t>
      </w:r>
      <w:r w:rsidRPr="004B3207">
        <w:rPr>
          <w:rFonts w:asciiTheme="minorEastAsia" w:eastAsiaTheme="minorEastAsia" w:hAnsiTheme="minorEastAsia" w:cs="微软雅黑" w:hint="eastAsia"/>
          <w:sz w:val="24"/>
          <w:szCs w:val="24"/>
        </w:rPr>
        <w:t>。</w:t>
      </w:r>
    </w:p>
    <w:p w:rsidR="00284B1A" w:rsidRPr="004B3207" w:rsidRDefault="00284B1A" w:rsidP="004B3207">
      <w:pPr>
        <w:widowControl/>
        <w:numPr>
          <w:ilvl w:val="0"/>
          <w:numId w:val="3"/>
        </w:numPr>
        <w:spacing w:line="360" w:lineRule="auto"/>
        <w:jc w:val="left"/>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未读</w:t>
      </w:r>
      <w:r w:rsidRPr="004B3207">
        <w:rPr>
          <w:rFonts w:asciiTheme="minorEastAsia" w:eastAsiaTheme="minorEastAsia" w:hAnsiTheme="minorEastAsia" w:cs="微软雅黑"/>
          <w:sz w:val="24"/>
          <w:szCs w:val="24"/>
        </w:rPr>
        <w:t>消息</w:t>
      </w:r>
    </w:p>
    <w:p w:rsidR="00284B1A" w:rsidRPr="004B3207" w:rsidRDefault="00284B1A" w:rsidP="004B3207">
      <w:pPr>
        <w:spacing w:line="420" w:lineRule="auto"/>
        <w:ind w:firstLine="420"/>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可</w:t>
      </w:r>
      <w:r w:rsidRPr="004B3207">
        <w:rPr>
          <w:rFonts w:asciiTheme="minorEastAsia" w:eastAsiaTheme="minorEastAsia" w:hAnsiTheme="minorEastAsia" w:cs="微软雅黑"/>
          <w:sz w:val="24"/>
          <w:szCs w:val="24"/>
        </w:rPr>
        <w:t>查询</w:t>
      </w:r>
      <w:r w:rsidRPr="004B3207">
        <w:rPr>
          <w:rFonts w:asciiTheme="minorEastAsia" w:eastAsiaTheme="minorEastAsia" w:hAnsiTheme="minorEastAsia" w:cs="微软雅黑" w:hint="eastAsia"/>
          <w:sz w:val="24"/>
          <w:szCs w:val="24"/>
        </w:rPr>
        <w:t>状态</w:t>
      </w:r>
      <w:r w:rsidRPr="004B3207">
        <w:rPr>
          <w:rFonts w:asciiTheme="minorEastAsia" w:eastAsiaTheme="minorEastAsia" w:hAnsiTheme="minorEastAsia" w:cs="微软雅黑"/>
          <w:sz w:val="24"/>
          <w:szCs w:val="24"/>
        </w:rPr>
        <w:t>为未读的消息。</w:t>
      </w:r>
    </w:p>
    <w:p w:rsidR="00284B1A" w:rsidRPr="004B3207" w:rsidRDefault="00284B1A" w:rsidP="004B3207">
      <w:pPr>
        <w:widowControl/>
        <w:numPr>
          <w:ilvl w:val="0"/>
          <w:numId w:val="3"/>
        </w:numPr>
        <w:spacing w:line="360" w:lineRule="auto"/>
        <w:jc w:val="left"/>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已读</w:t>
      </w:r>
      <w:r w:rsidRPr="004B3207">
        <w:rPr>
          <w:rFonts w:asciiTheme="minorEastAsia" w:eastAsiaTheme="minorEastAsia" w:hAnsiTheme="minorEastAsia" w:cs="微软雅黑"/>
          <w:sz w:val="24"/>
          <w:szCs w:val="24"/>
        </w:rPr>
        <w:t>消息</w:t>
      </w:r>
    </w:p>
    <w:p w:rsidR="00284B1A" w:rsidRPr="004B3207" w:rsidRDefault="00284B1A" w:rsidP="004B3207">
      <w:pPr>
        <w:spacing w:line="420" w:lineRule="auto"/>
        <w:ind w:firstLine="420"/>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可</w:t>
      </w:r>
      <w:r w:rsidRPr="004B3207">
        <w:rPr>
          <w:rFonts w:asciiTheme="minorEastAsia" w:eastAsiaTheme="minorEastAsia" w:hAnsiTheme="minorEastAsia" w:cs="微软雅黑"/>
          <w:sz w:val="24"/>
          <w:szCs w:val="24"/>
        </w:rPr>
        <w:t>查询状态为已读的消息。</w:t>
      </w:r>
    </w:p>
    <w:p w:rsidR="00284B1A" w:rsidRPr="004B3207" w:rsidRDefault="00284B1A" w:rsidP="004B3207">
      <w:pPr>
        <w:widowControl/>
        <w:numPr>
          <w:ilvl w:val="0"/>
          <w:numId w:val="3"/>
        </w:numPr>
        <w:spacing w:line="360" w:lineRule="auto"/>
        <w:jc w:val="left"/>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删除</w:t>
      </w:r>
    </w:p>
    <w:p w:rsidR="00284B1A" w:rsidRPr="004B3207" w:rsidRDefault="00284B1A" w:rsidP="004B3207">
      <w:pPr>
        <w:spacing w:line="420" w:lineRule="auto"/>
        <w:ind w:firstLine="420"/>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可删除选择</w:t>
      </w:r>
      <w:r w:rsidRPr="004B3207">
        <w:rPr>
          <w:rFonts w:asciiTheme="minorEastAsia" w:eastAsiaTheme="minorEastAsia" w:hAnsiTheme="minorEastAsia" w:cs="微软雅黑"/>
          <w:sz w:val="24"/>
          <w:szCs w:val="24"/>
        </w:rPr>
        <w:t>的消息。</w:t>
      </w:r>
    </w:p>
    <w:p w:rsidR="00284B1A" w:rsidRPr="004B3207" w:rsidRDefault="00284B1A" w:rsidP="004B3207">
      <w:pPr>
        <w:widowControl/>
        <w:numPr>
          <w:ilvl w:val="0"/>
          <w:numId w:val="3"/>
        </w:numPr>
        <w:spacing w:line="360" w:lineRule="auto"/>
        <w:jc w:val="left"/>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标记</w:t>
      </w:r>
      <w:r w:rsidRPr="004B3207">
        <w:rPr>
          <w:rFonts w:asciiTheme="minorEastAsia" w:eastAsiaTheme="minorEastAsia" w:hAnsiTheme="minorEastAsia" w:cs="微软雅黑"/>
          <w:sz w:val="24"/>
          <w:szCs w:val="24"/>
        </w:rPr>
        <w:t>已读</w:t>
      </w:r>
    </w:p>
    <w:p w:rsidR="00284B1A" w:rsidRDefault="00284B1A" w:rsidP="004B3207">
      <w:pPr>
        <w:spacing w:line="420" w:lineRule="auto"/>
        <w:ind w:firstLine="420"/>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可</w:t>
      </w:r>
      <w:r w:rsidRPr="004B3207">
        <w:rPr>
          <w:rFonts w:asciiTheme="minorEastAsia" w:eastAsiaTheme="minorEastAsia" w:hAnsiTheme="minorEastAsia" w:cs="微软雅黑"/>
          <w:sz w:val="24"/>
          <w:szCs w:val="24"/>
        </w:rPr>
        <w:t>将未读</w:t>
      </w:r>
      <w:r w:rsidRPr="004B3207">
        <w:rPr>
          <w:rFonts w:asciiTheme="minorEastAsia" w:eastAsiaTheme="minorEastAsia" w:hAnsiTheme="minorEastAsia" w:cs="微软雅黑" w:hint="eastAsia"/>
          <w:sz w:val="24"/>
          <w:szCs w:val="24"/>
        </w:rPr>
        <w:t>消息</w:t>
      </w:r>
      <w:r w:rsidRPr="004B3207">
        <w:rPr>
          <w:rFonts w:asciiTheme="minorEastAsia" w:eastAsiaTheme="minorEastAsia" w:hAnsiTheme="minorEastAsia" w:cs="微软雅黑"/>
          <w:sz w:val="24"/>
          <w:szCs w:val="24"/>
        </w:rPr>
        <w:t>状态修改为已读。</w:t>
      </w:r>
    </w:p>
    <w:p w:rsidR="004B3207" w:rsidRDefault="004B3207" w:rsidP="004B3207">
      <w:pPr>
        <w:widowControl/>
        <w:numPr>
          <w:ilvl w:val="0"/>
          <w:numId w:val="3"/>
        </w:numPr>
        <w:spacing w:line="360" w:lineRule="auto"/>
        <w:jc w:val="left"/>
        <w:rPr>
          <w:rFonts w:asciiTheme="minorEastAsia" w:eastAsiaTheme="minorEastAsia" w:hAnsiTheme="minorEastAsia" w:cs="微软雅黑"/>
          <w:sz w:val="24"/>
          <w:szCs w:val="24"/>
        </w:rPr>
      </w:pPr>
      <w:r>
        <w:rPr>
          <w:rFonts w:asciiTheme="minorEastAsia" w:eastAsiaTheme="minorEastAsia" w:hAnsiTheme="minorEastAsia" w:cs="微软雅黑" w:hint="eastAsia"/>
          <w:sz w:val="24"/>
          <w:szCs w:val="24"/>
        </w:rPr>
        <w:t>查看</w:t>
      </w:r>
      <w:r>
        <w:rPr>
          <w:rFonts w:asciiTheme="minorEastAsia" w:eastAsiaTheme="minorEastAsia" w:hAnsiTheme="minorEastAsia" w:cs="微软雅黑"/>
          <w:sz w:val="24"/>
          <w:szCs w:val="24"/>
        </w:rPr>
        <w:t>消息详情</w:t>
      </w:r>
    </w:p>
    <w:p w:rsidR="004B3207" w:rsidRPr="004B3207" w:rsidRDefault="004B3207" w:rsidP="004B3207">
      <w:pPr>
        <w:spacing w:line="420" w:lineRule="auto"/>
        <w:ind w:firstLine="420"/>
        <w:rPr>
          <w:rFonts w:asciiTheme="minorEastAsia" w:eastAsiaTheme="minorEastAsia" w:hAnsiTheme="minorEastAsia" w:cs="微软雅黑"/>
          <w:sz w:val="24"/>
          <w:szCs w:val="24"/>
        </w:rPr>
      </w:pPr>
      <w:r w:rsidRPr="004B3207">
        <w:rPr>
          <w:rFonts w:asciiTheme="minorEastAsia" w:eastAsiaTheme="minorEastAsia" w:hAnsiTheme="minorEastAsia" w:cs="微软雅黑" w:hint="eastAsia"/>
          <w:sz w:val="24"/>
          <w:szCs w:val="24"/>
        </w:rPr>
        <w:t>双击消息</w:t>
      </w:r>
      <w:r w:rsidRPr="004B3207">
        <w:rPr>
          <w:rFonts w:asciiTheme="minorEastAsia" w:eastAsiaTheme="minorEastAsia" w:hAnsiTheme="minorEastAsia" w:cs="微软雅黑"/>
          <w:sz w:val="24"/>
          <w:szCs w:val="24"/>
        </w:rPr>
        <w:t>记录，可以查看消息详细内容，操作界面原型如下：</w:t>
      </w:r>
    </w:p>
    <w:p w:rsidR="004B3207" w:rsidRPr="004B3207" w:rsidRDefault="004B3207" w:rsidP="004B3207">
      <w:pPr>
        <w:jc w:val="center"/>
        <w:rPr>
          <w:rFonts w:eastAsiaTheme="minorEastAsia"/>
        </w:rPr>
      </w:pPr>
      <w:r>
        <w:rPr>
          <w:noProof/>
        </w:rPr>
        <w:lastRenderedPageBreak/>
        <w:drawing>
          <wp:inline distT="0" distB="0" distL="0" distR="0">
            <wp:extent cx="5274310" cy="34677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467735"/>
                    </a:xfrm>
                    <a:prstGeom prst="rect">
                      <a:avLst/>
                    </a:prstGeom>
                  </pic:spPr>
                </pic:pic>
              </a:graphicData>
            </a:graphic>
          </wp:inline>
        </w:drawing>
      </w:r>
    </w:p>
    <w:p w:rsidR="005475A0" w:rsidRPr="005475A0" w:rsidRDefault="005475A0" w:rsidP="000B1860">
      <w:pPr>
        <w:widowControl/>
        <w:jc w:val="center"/>
        <w:rPr>
          <w:rFonts w:eastAsia="宋体"/>
          <w:kern w:val="0"/>
          <w:sz w:val="24"/>
          <w:szCs w:val="24"/>
          <w:lang/>
        </w:rPr>
      </w:pPr>
    </w:p>
    <w:p w:rsidR="007103F9" w:rsidRPr="00080652" w:rsidRDefault="007103F9" w:rsidP="007103F9">
      <w:pPr>
        <w:widowControl/>
        <w:jc w:val="left"/>
        <w:rPr>
          <w:rFonts w:eastAsia="宋体"/>
          <w:kern w:val="0"/>
          <w:sz w:val="24"/>
          <w:szCs w:val="24"/>
          <w:lang/>
        </w:rPr>
      </w:pPr>
    </w:p>
    <w:p w:rsidR="00B90568" w:rsidRDefault="00B90568">
      <w:pPr>
        <w:widowControl/>
        <w:jc w:val="left"/>
        <w:rPr>
          <w:rFonts w:ascii="华文中宋" w:eastAsia="华文中宋" w:hAnsi="华文中宋"/>
          <w:bCs/>
          <w:sz w:val="32"/>
          <w:szCs w:val="32"/>
        </w:rPr>
      </w:pPr>
      <w:r>
        <w:rPr>
          <w:rFonts w:ascii="华文中宋" w:eastAsia="华文中宋" w:hAnsi="华文中宋"/>
          <w:bCs/>
          <w:sz w:val="32"/>
          <w:szCs w:val="32"/>
        </w:rPr>
        <w:br w:type="page"/>
      </w:r>
    </w:p>
    <w:p w:rsidR="007103F9" w:rsidRPr="0004272E" w:rsidRDefault="00F82677" w:rsidP="0004272E">
      <w:pPr>
        <w:keepNext/>
        <w:keepLines/>
        <w:spacing w:before="260" w:after="260" w:line="415" w:lineRule="auto"/>
        <w:outlineLvl w:val="0"/>
        <w:rPr>
          <w:rFonts w:ascii="黑体" w:eastAsia="黑体" w:hAnsi="黑体"/>
          <w:b/>
          <w:bCs/>
          <w:sz w:val="32"/>
          <w:szCs w:val="32"/>
        </w:rPr>
      </w:pPr>
      <w:bookmarkStart w:id="180" w:name="_Toc432757577"/>
      <w:r w:rsidRPr="00CB7269">
        <w:rPr>
          <w:rFonts w:ascii="黑体" w:eastAsia="黑体" w:hAnsi="黑体" w:hint="eastAsia"/>
          <w:b/>
          <w:bCs/>
          <w:sz w:val="32"/>
          <w:szCs w:val="32"/>
        </w:rPr>
        <w:lastRenderedPageBreak/>
        <w:t>四</w:t>
      </w:r>
      <w:r w:rsidRPr="00CB7269">
        <w:rPr>
          <w:rFonts w:ascii="黑体" w:eastAsia="黑体" w:hAnsi="黑体"/>
          <w:b/>
          <w:bCs/>
          <w:sz w:val="32"/>
          <w:szCs w:val="32"/>
        </w:rPr>
        <w:t>、</w:t>
      </w:r>
      <w:r w:rsidR="007103F9" w:rsidRPr="00CB7269">
        <w:rPr>
          <w:rFonts w:ascii="黑体" w:eastAsia="黑体" w:hAnsi="黑体" w:hint="eastAsia"/>
          <w:b/>
          <w:bCs/>
          <w:sz w:val="32"/>
          <w:szCs w:val="32"/>
        </w:rPr>
        <w:t>非功能需求</w:t>
      </w:r>
      <w:bookmarkEnd w:id="180"/>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81" w:name="_Toc275952486"/>
      <w:bookmarkStart w:id="182" w:name="_Toc432757578"/>
      <w:r w:rsidRPr="00CB7269">
        <w:rPr>
          <w:rFonts w:ascii="微软雅黑" w:eastAsia="宋体" w:hAnsi="微软雅黑" w:cs="微软雅黑" w:hint="eastAsia"/>
          <w:b/>
          <w:bCs/>
          <w:kern w:val="0"/>
          <w:sz w:val="32"/>
          <w:szCs w:val="32"/>
          <w:lang/>
        </w:rPr>
        <w:t>高可用性</w:t>
      </w:r>
      <w:bookmarkEnd w:id="181"/>
      <w:bookmarkEnd w:id="182"/>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DBaaS平台系统本身服务保证在99.99%的时间内能正常运行，服务中断时间一年内累计不得多于两小时。</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DBaaS平台上部署的数据库集群节点出现故障，DBaaS能够在分钟级发现故障，如果部署了自动切换并能在分钟级实现主备的切换。</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DBaaS平台设计采用合理架构，保证DBaaS平台系统故障不影响或尽可能少影响部署的数据库的运行。</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DBaaS平台总体架构能够实现上海与北京的双中心的统一部署，本期功能设计时需要考虑双中心的统一部署架构并预留相关框架及接口。</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DBaaS平台系统软硬件系统故障须确保数据的完整性，不得出现数据丢失的情况。</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DBaaS平台进行集群节点的增删对集群对外服务的影响时间不能超过1分钟。</w:t>
      </w:r>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83" w:name="_Toc275952487"/>
      <w:bookmarkStart w:id="184" w:name="_Toc432757579"/>
      <w:r w:rsidRPr="00CB7269">
        <w:rPr>
          <w:rFonts w:ascii="微软雅黑" w:eastAsia="宋体" w:hAnsi="微软雅黑" w:cs="微软雅黑" w:hint="eastAsia"/>
          <w:b/>
          <w:bCs/>
          <w:kern w:val="0"/>
          <w:sz w:val="32"/>
          <w:szCs w:val="32"/>
          <w:lang/>
        </w:rPr>
        <w:t>高性能</w:t>
      </w:r>
      <w:bookmarkEnd w:id="183"/>
      <w:bookmarkEnd w:id="184"/>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DBaaS平台整体架构设计需要充分考虑平台的高性能，平台能够支持并发租户数不低于1000个，并发管理及监控数据库实例不低于5000个。监控的数据采样最高周期不低于1分钟。</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DBaaS平台单次数据库单节点、集群创建部署能够在5分钟以内完成，1TB级别数据库全备份在1小时以内，数据库恢复在2小时以内。</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DBaaS平台部署数据库单节点最高平均性能（使用银联转接交易模拟工具</w:t>
      </w:r>
      <w:r w:rsidR="003B2B85">
        <w:rPr>
          <w:rFonts w:asciiTheme="minorEastAsia" w:eastAsiaTheme="minorEastAsia" w:hAnsiTheme="minorEastAsia" w:cs="微软雅黑" w:hint="eastAsia"/>
          <w:sz w:val="24"/>
          <w:szCs w:val="24"/>
        </w:rPr>
        <w:t>upsql</w:t>
      </w:r>
      <w:r w:rsidRPr="00BF4945">
        <w:rPr>
          <w:rFonts w:asciiTheme="minorEastAsia" w:eastAsiaTheme="minorEastAsia" w:hAnsiTheme="minorEastAsia" w:cs="微软雅黑" w:hint="eastAsia"/>
          <w:sz w:val="24"/>
          <w:szCs w:val="24"/>
        </w:rPr>
        <w:t>tt）TPS不低于10000，双机主从半同步模式最高平均TPS不低于5000。</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lastRenderedPageBreak/>
        <w:t>DBaaS平台数据库实例平均IO响应时延不超过20毫秒。页面的状态信息自动刷新时间周期不能超过30秒。</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DBaaS平台数据库节点故障探测及自主切换时间不能超过1分钟。</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DBaaS平台1个月以内历史数据的单个报表生成时间不能超过30分钟，平台的整体巡检报告生成时间不超过1个小时。</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DBaaS平台WEB页面按钮平均响应时间不超过5秒钟。</w:t>
      </w:r>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85" w:name="_Toc275952488"/>
      <w:bookmarkStart w:id="186" w:name="_Toc432757580"/>
      <w:r w:rsidRPr="00CB7269">
        <w:rPr>
          <w:rFonts w:ascii="微软雅黑" w:eastAsia="宋体" w:hAnsi="微软雅黑" w:cs="微软雅黑" w:hint="eastAsia"/>
          <w:b/>
          <w:bCs/>
          <w:kern w:val="0"/>
          <w:sz w:val="32"/>
          <w:szCs w:val="32"/>
          <w:lang/>
        </w:rPr>
        <w:t>高可靠性</w:t>
      </w:r>
      <w:bookmarkEnd w:id="185"/>
      <w:bookmarkEnd w:id="186"/>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DBaaS平台系统的架构设计具备高可靠性，对于关键模块或者设备，应采取冗余设计，当单台设备故障时不影响备份系统的正常运转。</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DBaaS平台系统能够支持可靠的长时间稳定运行，支持平台本身系统软件版本滚动升级，无需停机。</w:t>
      </w:r>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87" w:name="_Toc275952490"/>
      <w:bookmarkStart w:id="188" w:name="_Toc432757581"/>
      <w:r w:rsidRPr="00CB7269">
        <w:rPr>
          <w:rFonts w:ascii="微软雅黑" w:eastAsia="宋体" w:hAnsi="微软雅黑" w:cs="微软雅黑" w:hint="eastAsia"/>
          <w:b/>
          <w:bCs/>
          <w:kern w:val="0"/>
          <w:sz w:val="32"/>
          <w:szCs w:val="32"/>
          <w:lang/>
        </w:rPr>
        <w:t>可扩展性</w:t>
      </w:r>
      <w:bookmarkEnd w:id="187"/>
      <w:bookmarkEnd w:id="188"/>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DBaaS平台系统应该具有良好的系统可扩展性，平台的个后台服务模块都能够支持进行模块节点的线性扩展伸缩。</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DBaaS平台能够支软管理的硬件资源池的扩展伸缩，并且对平台已有应用不产生影响。</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DBaaS平台部署的数据库集群具有良好的扩展伸缩性，能够根据需求在线调整集群的节点伸缩，节点资源的伸缩。</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DBaaS平台系统中硬件的升级不会引起软件的修改，软件的升级，也不能引起硬件的更换</w:t>
      </w:r>
    </w:p>
    <w:p w:rsidR="007103F9" w:rsidRPr="00080652" w:rsidRDefault="007103F9" w:rsidP="007103F9">
      <w:pPr>
        <w:adjustRightInd w:val="0"/>
        <w:snapToGrid w:val="0"/>
        <w:spacing w:before="240" w:after="120" w:line="360" w:lineRule="auto"/>
        <w:ind w:left="839"/>
        <w:jc w:val="left"/>
        <w:rPr>
          <w:rFonts w:eastAsia="宋体"/>
          <w:szCs w:val="20"/>
        </w:rPr>
      </w:pPr>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89" w:name="_Toc432757582"/>
      <w:r w:rsidRPr="00CB7269">
        <w:rPr>
          <w:rFonts w:ascii="微软雅黑" w:eastAsia="宋体" w:hAnsi="微软雅黑" w:cs="微软雅黑" w:hint="eastAsia"/>
          <w:b/>
          <w:bCs/>
          <w:kern w:val="0"/>
          <w:sz w:val="32"/>
          <w:szCs w:val="32"/>
          <w:lang/>
        </w:rPr>
        <w:lastRenderedPageBreak/>
        <w:t>高安全性</w:t>
      </w:r>
      <w:bookmarkEnd w:id="189"/>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DBaaS平台须具备完善的安全防护体系，能有效防范外部的恶意网络攻击、漏洞入侵、信息窃取等网络风险行为。</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对租户访问认证及权限的严格可控管理，租户之间的资源、数据要能够实现严格隔离。</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能有效防范DBaaS平台的数据丢失和遗漏。</w:t>
      </w:r>
    </w:p>
    <w:p w:rsidR="007103F9" w:rsidRPr="00080652" w:rsidRDefault="007103F9" w:rsidP="007103F9">
      <w:pPr>
        <w:adjustRightInd w:val="0"/>
        <w:snapToGrid w:val="0"/>
        <w:spacing w:before="240" w:after="120" w:line="360" w:lineRule="auto"/>
        <w:ind w:left="839"/>
        <w:jc w:val="left"/>
        <w:rPr>
          <w:rFonts w:eastAsia="宋体"/>
          <w:szCs w:val="20"/>
        </w:rPr>
      </w:pPr>
    </w:p>
    <w:p w:rsidR="001E6EA6" w:rsidRPr="00CB7269" w:rsidRDefault="001E6EA6" w:rsidP="001E6EA6">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90" w:name="_Toc275952489"/>
      <w:bookmarkStart w:id="191" w:name="_Toc432757583"/>
      <w:r w:rsidRPr="00CB7269">
        <w:rPr>
          <w:rFonts w:ascii="微软雅黑" w:eastAsia="宋体" w:hAnsi="微软雅黑" w:cs="微软雅黑" w:hint="eastAsia"/>
          <w:b/>
          <w:bCs/>
          <w:kern w:val="0"/>
          <w:sz w:val="32"/>
          <w:szCs w:val="32"/>
          <w:lang/>
        </w:rPr>
        <w:t>易维护性</w:t>
      </w:r>
      <w:bookmarkEnd w:id="190"/>
      <w:bookmarkEnd w:id="191"/>
    </w:p>
    <w:p w:rsidR="001E6EA6" w:rsidRPr="00BF4945" w:rsidRDefault="001E6EA6" w:rsidP="001E6EA6">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通过图形界面，将DBaaS平台软硬件资源池统一的管理起来，降低硬件设备和软件管理的复杂度。</w:t>
      </w:r>
    </w:p>
    <w:p w:rsidR="001E6EA6" w:rsidRPr="00BF4945" w:rsidRDefault="001E6EA6" w:rsidP="001E6EA6">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直观完善的界面，所有的操作在一个窗口中就能维护管理。</w:t>
      </w:r>
    </w:p>
    <w:p w:rsidR="001E6EA6" w:rsidRPr="00BF4945" w:rsidRDefault="001E6EA6" w:rsidP="001E6EA6">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DBaaS平台系统应提供标准的、易于操作的实施方案，提供完备的平台维护手册和技术手册，提供完善的平台维护和使用培训方案</w:t>
      </w:r>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92" w:name="_Toc432757584"/>
      <w:r w:rsidRPr="00CB7269">
        <w:rPr>
          <w:rFonts w:ascii="微软雅黑" w:eastAsia="宋体" w:hAnsi="微软雅黑" w:cs="微软雅黑" w:hint="eastAsia"/>
          <w:b/>
          <w:bCs/>
          <w:kern w:val="0"/>
          <w:sz w:val="32"/>
          <w:szCs w:val="32"/>
          <w:lang/>
        </w:rPr>
        <w:t>松耦合性</w:t>
      </w:r>
      <w:bookmarkEnd w:id="192"/>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DBaaS平台在</w:t>
      </w:r>
      <w:r w:rsidRPr="00BF4945">
        <w:rPr>
          <w:rFonts w:asciiTheme="minorEastAsia" w:eastAsiaTheme="minorEastAsia" w:hAnsiTheme="minorEastAsia" w:cs="微软雅黑"/>
          <w:sz w:val="24"/>
          <w:szCs w:val="24"/>
        </w:rPr>
        <w:t>对数据库的探测、监控、管理等功能不应对数据库本身的性能产生影响</w:t>
      </w:r>
      <w:r w:rsidRPr="00BF4945">
        <w:rPr>
          <w:rFonts w:asciiTheme="minorEastAsia" w:eastAsiaTheme="minorEastAsia" w:hAnsiTheme="minorEastAsia" w:cs="微软雅黑" w:hint="eastAsia"/>
          <w:sz w:val="24"/>
          <w:szCs w:val="24"/>
        </w:rPr>
        <w:t>。</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DBaaS平台自身应用异常不应对平台数据库的运行产生影响。</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DBaaS平台各模块之间松耦合，单一模块故障不影响平台其他功能模块的运行。</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DBaaS平台与周边其它系统之间的接口必须实现松耦合管理，其中一方故障不能对接口应用除接口功能之外的其他功能运行产生影响。</w:t>
      </w:r>
    </w:p>
    <w:p w:rsidR="007103F9" w:rsidRPr="00080652" w:rsidRDefault="007103F9" w:rsidP="007103F9">
      <w:pPr>
        <w:adjustRightInd w:val="0"/>
        <w:snapToGrid w:val="0"/>
        <w:spacing w:before="240" w:after="120" w:line="360" w:lineRule="auto"/>
        <w:ind w:left="839"/>
        <w:jc w:val="left"/>
        <w:rPr>
          <w:rFonts w:eastAsia="宋体"/>
          <w:szCs w:val="20"/>
        </w:rPr>
      </w:pPr>
    </w:p>
    <w:p w:rsidR="007103F9" w:rsidRPr="00CB7269" w:rsidRDefault="007103F9" w:rsidP="00CB7269">
      <w:pPr>
        <w:pStyle w:val="ab"/>
        <w:keepNext/>
        <w:keepLines/>
        <w:widowControl/>
        <w:numPr>
          <w:ilvl w:val="0"/>
          <w:numId w:val="35"/>
        </w:numPr>
        <w:spacing w:before="280" w:after="290" w:line="377" w:lineRule="auto"/>
        <w:ind w:firstLineChars="0"/>
        <w:jc w:val="left"/>
        <w:outlineLvl w:val="1"/>
        <w:rPr>
          <w:rFonts w:ascii="微软雅黑" w:eastAsia="宋体" w:hAnsi="微软雅黑" w:cs="微软雅黑"/>
          <w:b/>
          <w:bCs/>
          <w:kern w:val="0"/>
          <w:sz w:val="32"/>
          <w:szCs w:val="32"/>
          <w:lang/>
        </w:rPr>
      </w:pPr>
      <w:bookmarkStart w:id="193" w:name="_Toc275952491"/>
      <w:bookmarkStart w:id="194" w:name="_Toc432757585"/>
      <w:r w:rsidRPr="00CB7269">
        <w:rPr>
          <w:rFonts w:ascii="微软雅黑" w:eastAsia="宋体" w:hAnsi="微软雅黑" w:cs="微软雅黑" w:hint="eastAsia"/>
          <w:b/>
          <w:bCs/>
          <w:kern w:val="0"/>
          <w:sz w:val="32"/>
          <w:szCs w:val="32"/>
          <w:lang/>
        </w:rPr>
        <w:t>易操作性</w:t>
      </w:r>
      <w:bookmarkEnd w:id="193"/>
      <w:bookmarkEnd w:id="194"/>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维护及操作界面应易于操作，具有完善易懂的提示信息</w:t>
      </w:r>
    </w:p>
    <w:p w:rsidR="007103F9" w:rsidRPr="00BF4945" w:rsidRDefault="007103F9" w:rsidP="00BF4945">
      <w:pPr>
        <w:widowControl/>
        <w:adjustRightInd w:val="0"/>
        <w:snapToGrid w:val="0"/>
        <w:spacing w:before="240" w:after="120" w:line="360" w:lineRule="auto"/>
        <w:ind w:firstLine="420"/>
        <w:jc w:val="left"/>
        <w:rPr>
          <w:rFonts w:asciiTheme="minorEastAsia" w:eastAsiaTheme="minorEastAsia" w:hAnsiTheme="minorEastAsia" w:cs="微软雅黑"/>
          <w:sz w:val="24"/>
          <w:szCs w:val="24"/>
        </w:rPr>
      </w:pPr>
      <w:r w:rsidRPr="00BF4945">
        <w:rPr>
          <w:rFonts w:asciiTheme="minorEastAsia" w:eastAsiaTheme="minorEastAsia" w:hAnsiTheme="minorEastAsia" w:cs="微软雅黑" w:hint="eastAsia"/>
          <w:sz w:val="24"/>
          <w:szCs w:val="24"/>
        </w:rPr>
        <w:t>提供完善的在线帮助信息</w:t>
      </w:r>
    </w:p>
    <w:p w:rsidR="00EA693C" w:rsidRPr="007103F9" w:rsidRDefault="00EA693C"/>
    <w:sectPr w:rsidR="00EA693C" w:rsidRPr="007103F9" w:rsidSect="00C33498">
      <w:headerReference w:type="default" r:id="rId115"/>
      <w:footerReference w:type="default" r:id="rId116"/>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5" w:author="luo.yk" w:date="2015-11-18T10:11:00Z" w:initials="l">
    <w:p w:rsidR="0072712C" w:rsidRDefault="003247AA" w:rsidP="003247AA">
      <w:pPr>
        <w:pStyle w:val="af1"/>
        <w:rPr>
          <w:rFonts w:eastAsiaTheme="minorEastAsia" w:hint="eastAsia"/>
        </w:rPr>
      </w:pPr>
      <w:r>
        <w:rPr>
          <w:rStyle w:val="af0"/>
        </w:rPr>
        <w:annotationRef/>
      </w:r>
    </w:p>
    <w:p w:rsidR="003247AA" w:rsidRDefault="0072712C" w:rsidP="003247AA">
      <w:pPr>
        <w:pStyle w:val="af1"/>
        <w:rPr>
          <w:rFonts w:eastAsiaTheme="minorEastAsia" w:hint="eastAsia"/>
          <w:kern w:val="0"/>
        </w:rPr>
      </w:pPr>
      <w:r>
        <w:rPr>
          <w:rFonts w:eastAsiaTheme="minorEastAsia" w:hint="eastAsia"/>
        </w:rPr>
        <w:t>1.</w:t>
      </w:r>
      <w:r w:rsidR="003247AA">
        <w:rPr>
          <w:rFonts w:eastAsiaTheme="minorEastAsia" w:hint="eastAsia"/>
        </w:rPr>
        <w:t>需要</w:t>
      </w:r>
      <w:r>
        <w:rPr>
          <w:rFonts w:eastAsiaTheme="minorEastAsia" w:hint="eastAsia"/>
        </w:rPr>
        <w:t>NSA</w:t>
      </w:r>
      <w:r>
        <w:rPr>
          <w:rFonts w:eastAsiaTheme="minorEastAsia" w:hint="eastAsia"/>
        </w:rPr>
        <w:t>的参数有</w:t>
      </w:r>
      <w:r w:rsidR="003247AA">
        <w:rPr>
          <w:rFonts w:eastAsiaTheme="minorEastAsia" w:hint="eastAsia"/>
        </w:rPr>
        <w:t>：</w:t>
      </w:r>
      <w:r w:rsidR="003247AA">
        <w:rPr>
          <w:rFonts w:eastAsiaTheme="minorEastAsia"/>
          <w:kern w:val="0"/>
        </w:rPr>
        <w:t>IP</w:t>
      </w:r>
      <w:r w:rsidR="003247AA">
        <w:rPr>
          <w:rFonts w:eastAsiaTheme="minorEastAsia" w:hint="eastAsia"/>
          <w:kern w:val="0"/>
        </w:rPr>
        <w:t>地址和目录</w:t>
      </w:r>
    </w:p>
    <w:p w:rsidR="0072712C" w:rsidRPr="003247AA" w:rsidRDefault="0072712C" w:rsidP="003247AA">
      <w:pPr>
        <w:pStyle w:val="af1"/>
        <w:rPr>
          <w:rFonts w:eastAsiaTheme="minorEastAsia" w:hint="eastAsia"/>
        </w:rPr>
      </w:pPr>
      <w:r>
        <w:rPr>
          <w:rFonts w:eastAsiaTheme="minorEastAsia" w:hint="eastAsia"/>
        </w:rPr>
        <w:t>2.</w:t>
      </w:r>
      <w:r>
        <w:rPr>
          <w:rFonts w:eastAsiaTheme="minorEastAsia" w:hint="eastAsia"/>
        </w:rPr>
        <w:t>每个</w:t>
      </w:r>
      <w:r>
        <w:rPr>
          <w:rFonts w:eastAsiaTheme="minorEastAsia" w:hint="eastAsia"/>
        </w:rPr>
        <w:t>NAS</w:t>
      </w:r>
      <w:r>
        <w:rPr>
          <w:rFonts w:eastAsiaTheme="minorEastAsia" w:hint="eastAsia"/>
        </w:rPr>
        <w:t>只能被使用一次</w:t>
      </w:r>
    </w:p>
  </w:comment>
  <w:comment w:id="30" w:author="odaaneuva" w:date="2015-11-12T13:55:00Z" w:initials="o">
    <w:p w:rsidR="00AC2F97" w:rsidRDefault="00683D5A" w:rsidP="007609FF">
      <w:pPr>
        <w:pStyle w:val="af1"/>
      </w:pPr>
      <w:r>
        <w:rPr>
          <w:rStyle w:val="af0"/>
        </w:rPr>
        <w:annotationRef/>
      </w:r>
    </w:p>
  </w:comment>
  <w:comment w:id="81" w:author="odaaneuva" w:date="2015-11-10T14:43:00Z" w:initials="o">
    <w:p w:rsidR="00683D5A" w:rsidRDefault="00683D5A">
      <w:pPr>
        <w:pStyle w:val="af1"/>
      </w:pPr>
      <w:r>
        <w:rPr>
          <w:rStyle w:val="af0"/>
        </w:rPr>
        <w:annotationRef/>
      </w:r>
      <w:r>
        <w:t>需要修改</w:t>
      </w:r>
      <w:r w:rsidR="00487773">
        <w:t>，</w:t>
      </w:r>
      <w:r w:rsidR="00487773">
        <w:rPr>
          <w:rFonts w:ascii="SimSun" w:eastAsia="SimSun" w:hAnsi="SimSun" w:cs="SimSun"/>
        </w:rPr>
        <w:t>删</w:t>
      </w:r>
      <w:r w:rsidR="00487773">
        <w:rPr>
          <w:rFonts w:hint="eastAsia"/>
        </w:rPr>
        <w:t>除</w:t>
      </w:r>
      <w:r w:rsidR="00487773">
        <w:t>chn</w:t>
      </w:r>
      <w:r w:rsidR="00487773">
        <w:rPr>
          <w:rFonts w:hint="eastAsia"/>
        </w:rPr>
        <w:t>和</w:t>
      </w:r>
      <w:r w:rsidR="00487773">
        <w:t>port</w:t>
      </w:r>
    </w:p>
  </w:comment>
  <w:comment w:id="83" w:author="odaaneuva" w:date="2015-11-12T13:56:00Z" w:initials="o">
    <w:p w:rsidR="00AC2F97" w:rsidRDefault="00AC2F97">
      <w:pPr>
        <w:pStyle w:val="af1"/>
      </w:pPr>
      <w:r>
        <w:rPr>
          <w:rStyle w:val="af0"/>
        </w:rPr>
        <w:annotationRef/>
      </w:r>
      <w:r>
        <w:t>NAS</w:t>
      </w:r>
      <w:r>
        <w:t>管理是否可以</w:t>
      </w:r>
      <w:r>
        <w:rPr>
          <w:rFonts w:ascii="SimSun" w:eastAsia="SimSun" w:hAnsi="SimSun" w:cs="SimSun"/>
        </w:rPr>
        <w:t>简</w:t>
      </w:r>
      <w:r>
        <w:t>化</w:t>
      </w:r>
      <w:r>
        <w:rPr>
          <w:rFonts w:ascii="SimSun" w:eastAsia="SimSun" w:hAnsi="SimSun" w:cs="SimSun"/>
        </w:rPr>
        <w:t>为</w:t>
      </w:r>
      <w:r>
        <w:t>站点属性管理</w:t>
      </w:r>
    </w:p>
  </w:comment>
  <w:comment w:id="86" w:author="odaaneuva" w:date="2015-11-10T14:39:00Z" w:initials="o">
    <w:p w:rsidR="00683D5A" w:rsidRDefault="00683D5A">
      <w:pPr>
        <w:pStyle w:val="af1"/>
      </w:pPr>
      <w:r>
        <w:rPr>
          <w:rStyle w:val="af0"/>
        </w:rPr>
        <w:annotationRef/>
      </w:r>
      <w:r>
        <w:t>需要修改</w:t>
      </w:r>
    </w:p>
    <w:p w:rsidR="00683D5A" w:rsidRDefault="00683D5A">
      <w:pPr>
        <w:pStyle w:val="af1"/>
      </w:pPr>
    </w:p>
  </w:comment>
  <w:comment w:id="141" w:author="odaaneuva" w:date="2015-11-12T18:05:00Z" w:initials="o">
    <w:p w:rsidR="007609FF" w:rsidRDefault="007609FF">
      <w:pPr>
        <w:pStyle w:val="af1"/>
      </w:pPr>
      <w:r>
        <w:rPr>
          <w:rStyle w:val="af0"/>
        </w:rPr>
        <w:annotationRef/>
      </w:r>
      <w:r>
        <w:t>白名</w:t>
      </w:r>
      <w:r>
        <w:rPr>
          <w:rFonts w:ascii="SimSun" w:eastAsia="SimSun" w:hAnsi="SimSun" w:cs="SimSun"/>
        </w:rPr>
        <w:t>单</w:t>
      </w:r>
      <w:r>
        <w:t>管理功能后端</w:t>
      </w:r>
      <w:r>
        <w:rPr>
          <w:rFonts w:ascii="SimSun" w:eastAsia="SimSun" w:hAnsi="SimSun" w:cs="SimSun"/>
        </w:rPr>
        <w:t>实现</w:t>
      </w:r>
      <w:r>
        <w:t>由</w:t>
      </w:r>
      <w:r>
        <w:t>UPproxy</w:t>
      </w:r>
      <w:r>
        <w:t>，</w:t>
      </w:r>
      <w:r>
        <w:rPr>
          <w:rFonts w:hint="eastAsia"/>
        </w:rPr>
        <w:t>需要</w:t>
      </w:r>
      <w:r>
        <w:t>等待</w:t>
      </w:r>
      <w:r>
        <w:t>UPproxy</w:t>
      </w:r>
      <w:r>
        <w:rPr>
          <w:rFonts w:hint="eastAsia"/>
        </w:rPr>
        <w:t>功能</w:t>
      </w:r>
      <w:r>
        <w:t>就</w:t>
      </w:r>
      <w:r>
        <w:rPr>
          <w:rFonts w:ascii="SimSun" w:eastAsia="SimSun" w:hAnsi="SimSun" w:cs="SimSun"/>
        </w:rPr>
        <w:t>绪</w:t>
      </w:r>
      <w:r>
        <w:t>和接口就</w:t>
      </w:r>
      <w:r>
        <w:rPr>
          <w:rFonts w:ascii="SimSun" w:eastAsia="SimSun" w:hAnsi="SimSun" w:cs="SimSun"/>
        </w:rPr>
        <w:t>绪</w:t>
      </w:r>
      <w:r>
        <w:t>，</w:t>
      </w:r>
      <w:r>
        <w:rPr>
          <w:rFonts w:hint="eastAsia"/>
        </w:rPr>
        <w:t>目前</w:t>
      </w:r>
      <w:r>
        <w:rPr>
          <w:rFonts w:ascii="SimSun" w:eastAsia="SimSun" w:hAnsi="SimSun" w:cs="SimSun"/>
        </w:rPr>
        <w:t>讲</w:t>
      </w:r>
      <w:r>
        <w:t>白名</w:t>
      </w:r>
      <w:r>
        <w:rPr>
          <w:rFonts w:ascii="SimSun" w:eastAsia="SimSun" w:hAnsi="SimSun" w:cs="SimSun"/>
        </w:rPr>
        <w:t>单</w:t>
      </w:r>
      <w:r>
        <w:t>管理的开</w:t>
      </w:r>
      <w:r>
        <w:rPr>
          <w:rFonts w:ascii="SimSun" w:eastAsia="SimSun" w:hAnsi="SimSun" w:cs="SimSun"/>
        </w:rPr>
        <w:t>发优</w:t>
      </w:r>
      <w:r>
        <w:t>先</w:t>
      </w:r>
      <w:r>
        <w:rPr>
          <w:rFonts w:ascii="SimSun" w:eastAsia="SimSun" w:hAnsi="SimSun" w:cs="SimSun"/>
        </w:rPr>
        <w:t>级</w:t>
      </w:r>
      <w:r>
        <w:t>降低，待</w:t>
      </w:r>
      <w:r>
        <w:t>.UPproxy</w:t>
      </w:r>
      <w:r>
        <w:t>功能就</w:t>
      </w:r>
      <w:r>
        <w:rPr>
          <w:rFonts w:ascii="SimSun" w:eastAsia="SimSun" w:hAnsi="SimSun" w:cs="SimSun"/>
        </w:rPr>
        <w:t>绪</w:t>
      </w:r>
      <w:r>
        <w:t>后</w:t>
      </w:r>
      <w:r>
        <w:rPr>
          <w:rFonts w:hint="eastAsia"/>
        </w:rPr>
        <w:t>开</w:t>
      </w:r>
      <w:r>
        <w:rPr>
          <w:rFonts w:ascii="SimSun" w:eastAsia="SimSun" w:hAnsi="SimSun" w:cs="SimSun"/>
        </w:rPr>
        <w:t>发</w:t>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97014A" w15:done="0"/>
  <w15:commentEx w15:paraId="073DB299" w15:done="0"/>
  <w15:commentEx w15:paraId="0EA06153" w15:done="0"/>
  <w15:commentEx w15:paraId="1F7FC03E" w15:done="0"/>
  <w15:commentEx w15:paraId="7526240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5954" w:rsidRDefault="00075954" w:rsidP="007103F9">
      <w:r>
        <w:separator/>
      </w:r>
    </w:p>
  </w:endnote>
  <w:endnote w:type="continuationSeparator" w:id="1">
    <w:p w:rsidR="00075954" w:rsidRDefault="00075954" w:rsidP="007103F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Calibri Light">
    <w:altName w:val="Calibri"/>
    <w:charset w:val="00"/>
    <w:family w:val="auto"/>
    <w:pitch w:val="variable"/>
    <w:sig w:usb0="00000001" w:usb1="4000207B" w:usb2="00000000"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205218"/>
      <w:docPartObj>
        <w:docPartGallery w:val="Page Numbers (Bottom of Page)"/>
        <w:docPartUnique/>
      </w:docPartObj>
    </w:sdtPr>
    <w:sdtContent>
      <w:p w:rsidR="00683D5A" w:rsidRDefault="00C33498">
        <w:pPr>
          <w:pStyle w:val="a4"/>
        </w:pPr>
        <w:r>
          <w:rPr>
            <w:noProof/>
          </w:rPr>
          <w:pict>
            <v:group id="组合 3" o:spid="_x0000_s4097"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">
              <v:rect id="Rectangle 20" o:spid="_x0000_s4100" style="position:absolute;left:10190;top:14378;width:548;height:720;rotation:-6319877fd;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VoNNwgAA&#10;ANoAAAAPAAAAZHJzL2Rvd25yZXYueG1sRI9Ba8JAFITvBf/D8oTemo0l2BBdRSwt0kOhUfD6yL5s&#10;gtm3IbuN8d93BaHHYWa+YdbbyXZipMG3jhUskhQEceV0y0bB6fjxkoPwAVlj55gU3MjDdjN7WmOh&#10;3ZV/aCyDERHCvkAFTQh9IaWvGrLoE9cTR692g8UQ5WCkHvAa4baTr2m6lBZbjgsN9rRvqLqUv1bB&#10;0nBeTkddZ7b8Nl/pW/3+ea6Vep5PuxWIQFP4Dz/aB60gg/uVeAPk5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Wg03CAAAA2gAAAA8AAAAAAAAAAAAAAAAAlwIAAGRycy9kb3du&#10;cmV2LnhtbFBLBQYAAAAABAAEAPUAAACGAwAAAAA=&#10;" strokecolor="#737373"/>
              <v:rect id="Rectangle 21" o:spid="_x0000_s4099" style="position:absolute;left:10190;top:14378;width:548;height:720;rotation:-5392142fd;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vuGwgAA&#10;ANoAAAAPAAAAZHJzL2Rvd25yZXYueG1sRI/RagIxFETfBf8hXKFvNatg1a1RtFCpFARXP+CyuW6W&#10;bm6WJNXVrzeFgo/DzJxhFqvONuJCPtSOFYyGGQji0umaKwWn4+frDESIyBobx6TgRgFWy35vgbl2&#10;Vz7QpYiVSBAOOSowMba5lKE0ZDEMXUucvLPzFmOSvpLa4zXBbSPHWfYmLdacFgy29GGo/Cl+rQLb&#10;3TbH9nt7n5oz7+cHv5ueiolSL4Nu/Q4iUhef4f/2l1Ywgb8r6Qb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yO+4bCAAAA2gAAAA8AAAAAAAAAAAAAAAAAlwIAAGRycy9kb3du&#10;cmV2LnhtbFBLBQYAAAAABAAEAPUAAACGAwAAAAA=&#10;" strokecolor="#737373"/>
              <v:rect id="Rectangle 22" o:spid="_x0000_s4098" style="position:absolute;left:10190;top:14378;width:548;height:720;rotation:-9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PFbCwgAA&#10;ANoAAAAPAAAAZHJzL2Rvd25yZXYueG1sRI9Ba8JAFITvQv/D8oTezCZWV4muUoRCxZOxPXh7ZJ9J&#10;MPs2ZFdN/31XKPQ4zMw3zHo72FbcqfeNYw1ZkoIgLp1puNLwdfqYLEH4gGywdUwafsjDdvMyWmNu&#10;3IOPdC9CJSKEfY4a6hC6XEpf1mTRJ64jjt7F9RZDlH0lTY+PCLetnKapkhYbjgs1drSrqbwWN6tB&#10;XiqZFefM+9nb4lspNR9uh73Wr+PhfQUi0BD+w3/tT6NBwfNKv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k8VsLCAAAA2gAAAA8AAAAAAAAAAAAAAAAAlwIAAGRycy9kb3du&#10;cmV2LnhtbFBLBQYAAAAABAAEAPUAAACGAwAAAAA=&#10;" strokecolor="#737373">
                <v:textbox>
                  <w:txbxContent>
                    <w:p w:rsidR="00683D5A" w:rsidRDefault="00C33498">
                      <w:pPr>
                        <w:pStyle w:val="a4"/>
                        <w:jc w:val="center"/>
                      </w:pPr>
                      <w:r>
                        <w:fldChar w:fldCharType="begin"/>
                      </w:r>
                      <w:r w:rsidR="00683D5A">
                        <w:instrText>PAGE    \* MERGEFORMAT</w:instrText>
                      </w:r>
                      <w:r>
                        <w:fldChar w:fldCharType="separate"/>
                      </w:r>
                      <w:r w:rsidR="0072712C" w:rsidRPr="0072712C">
                        <w:rPr>
                          <w:noProof/>
                          <w:lang w:val="zh-CN"/>
                        </w:rPr>
                        <w:t>14</w:t>
                      </w:r>
                      <w:r>
                        <w:fldChar w:fldCharType="end"/>
                      </w:r>
                    </w:p>
                  </w:txbxContent>
                </v:textbox>
              </v:rect>
              <w10:wrap anchorx="margin" anchory="margin"/>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5954" w:rsidRDefault="00075954" w:rsidP="007103F9">
      <w:r>
        <w:separator/>
      </w:r>
    </w:p>
  </w:footnote>
  <w:footnote w:type="continuationSeparator" w:id="1">
    <w:p w:rsidR="00075954" w:rsidRDefault="00075954" w:rsidP="007103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3D5A" w:rsidRPr="002E2E30" w:rsidRDefault="00683D5A" w:rsidP="002E2E30">
    <w:pPr>
      <w:pStyle w:val="a3"/>
      <w:jc w:val="both"/>
      <w:rPr>
        <w:rFonts w:eastAsiaTheme="minorEastAsia"/>
      </w:rPr>
    </w:pPr>
    <w:r>
      <w:rPr>
        <w:rFonts w:eastAsiaTheme="minorEastAsia" w:hint="eastAsia"/>
      </w:rPr>
      <w:t>中国</w:t>
    </w:r>
    <w:r>
      <w:rPr>
        <w:rFonts w:eastAsiaTheme="minorEastAsia"/>
      </w:rPr>
      <w:t>银联</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97545"/>
    <w:multiLevelType w:val="hybridMultilevel"/>
    <w:tmpl w:val="12521D0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nsid w:val="08F67237"/>
    <w:multiLevelType w:val="hybridMultilevel"/>
    <w:tmpl w:val="DB34F584"/>
    <w:lvl w:ilvl="0" w:tplc="EABCBC92">
      <w:start w:val="1"/>
      <w:numFmt w:val="decimal"/>
      <w:lvlText w:val="3.%1"/>
      <w:lvlJc w:val="left"/>
      <w:pPr>
        <w:ind w:left="420" w:hanging="42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2D5726"/>
    <w:multiLevelType w:val="hybridMultilevel"/>
    <w:tmpl w:val="2564F848"/>
    <w:lvl w:ilvl="0" w:tplc="04090005">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3">
    <w:nsid w:val="0C8B7123"/>
    <w:multiLevelType w:val="hybridMultilevel"/>
    <w:tmpl w:val="353E06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B65809"/>
    <w:multiLevelType w:val="hybridMultilevel"/>
    <w:tmpl w:val="27E4BFD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2F44111"/>
    <w:multiLevelType w:val="hybridMultilevel"/>
    <w:tmpl w:val="ACC819FA"/>
    <w:lvl w:ilvl="0" w:tplc="1F42B022">
      <w:start w:val="1"/>
      <w:numFmt w:val="decimal"/>
      <w:lvlText w:val="3.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3514EE3"/>
    <w:multiLevelType w:val="hybridMultilevel"/>
    <w:tmpl w:val="461868EC"/>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7">
    <w:nsid w:val="163B18E4"/>
    <w:multiLevelType w:val="hybridMultilevel"/>
    <w:tmpl w:val="0360E528"/>
    <w:lvl w:ilvl="0" w:tplc="888AA2AA">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
    <w:nsid w:val="16A57FB2"/>
    <w:multiLevelType w:val="hybridMultilevel"/>
    <w:tmpl w:val="59EC4FC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17B774B7"/>
    <w:multiLevelType w:val="hybridMultilevel"/>
    <w:tmpl w:val="1B46A80A"/>
    <w:lvl w:ilvl="0" w:tplc="23C45A28">
      <w:start w:val="1"/>
      <w:numFmt w:val="decimal"/>
      <w:lvlText w:val="3.5.%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8B103C7"/>
    <w:multiLevelType w:val="hybridMultilevel"/>
    <w:tmpl w:val="0360E528"/>
    <w:lvl w:ilvl="0" w:tplc="888AA2AA">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
    <w:nsid w:val="19545B15"/>
    <w:multiLevelType w:val="hybridMultilevel"/>
    <w:tmpl w:val="FEFCABC2"/>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nsid w:val="1A8D55AC"/>
    <w:multiLevelType w:val="hybridMultilevel"/>
    <w:tmpl w:val="0360E528"/>
    <w:lvl w:ilvl="0" w:tplc="888AA2AA">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
    <w:nsid w:val="1E572E89"/>
    <w:multiLevelType w:val="hybridMultilevel"/>
    <w:tmpl w:val="F8D485C2"/>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20103C76"/>
    <w:multiLevelType w:val="hybridMultilevel"/>
    <w:tmpl w:val="D18C6F9C"/>
    <w:lvl w:ilvl="0" w:tplc="0D70FF6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6780FF9"/>
    <w:multiLevelType w:val="hybridMultilevel"/>
    <w:tmpl w:val="48AAF7F8"/>
    <w:lvl w:ilvl="0" w:tplc="27902CD4">
      <w:start w:val="1"/>
      <w:numFmt w:val="decimal"/>
      <w:lvlText w:val="3.3.%1"/>
      <w:lvlJc w:val="left"/>
      <w:pPr>
        <w:ind w:left="360" w:hanging="36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9571C83"/>
    <w:multiLevelType w:val="hybridMultilevel"/>
    <w:tmpl w:val="7380702C"/>
    <w:lvl w:ilvl="0" w:tplc="F40C32FA">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15887"/>
    <w:multiLevelType w:val="hybridMultilevel"/>
    <w:tmpl w:val="D4185C88"/>
    <w:lvl w:ilvl="0" w:tplc="94B8EDB4">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EB62AB7"/>
    <w:multiLevelType w:val="hybridMultilevel"/>
    <w:tmpl w:val="BC3AB2DA"/>
    <w:lvl w:ilvl="0" w:tplc="EABCBC92">
      <w:start w:val="1"/>
      <w:numFmt w:val="decimal"/>
      <w:lvlText w:val="3.%1"/>
      <w:lvlJc w:val="left"/>
      <w:pPr>
        <w:ind w:left="420" w:hanging="42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FA3395C"/>
    <w:multiLevelType w:val="hybridMultilevel"/>
    <w:tmpl w:val="91480A52"/>
    <w:lvl w:ilvl="0" w:tplc="0010E390">
      <w:start w:val="1"/>
      <w:numFmt w:val="decimal"/>
      <w:lvlText w:val="4.%1"/>
      <w:lvlJc w:val="left"/>
      <w:pPr>
        <w:ind w:left="420" w:hanging="42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2ED5CCC"/>
    <w:multiLevelType w:val="hybridMultilevel"/>
    <w:tmpl w:val="7158E16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3DE0C89"/>
    <w:multiLevelType w:val="hybridMultilevel"/>
    <w:tmpl w:val="F60E33C8"/>
    <w:lvl w:ilvl="0" w:tplc="D74AD5CE">
      <w:start w:val="1"/>
      <w:numFmt w:val="decimal"/>
      <w:lvlText w:val="3.2.%1"/>
      <w:lvlJc w:val="left"/>
      <w:pPr>
        <w:ind w:left="420" w:hanging="42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B55FDE"/>
    <w:multiLevelType w:val="hybridMultilevel"/>
    <w:tmpl w:val="DABAC8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A4D314C"/>
    <w:multiLevelType w:val="hybridMultilevel"/>
    <w:tmpl w:val="B6D45180"/>
    <w:lvl w:ilvl="0" w:tplc="DE285204">
      <w:start w:val="1"/>
      <w:numFmt w:val="decimal"/>
      <w:lvlText w:val="3.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AD77199"/>
    <w:multiLevelType w:val="hybridMultilevel"/>
    <w:tmpl w:val="7D3C020A"/>
    <w:lvl w:ilvl="0" w:tplc="FFFFFFF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4B4C5765"/>
    <w:multiLevelType w:val="hybridMultilevel"/>
    <w:tmpl w:val="0D7C903E"/>
    <w:lvl w:ilvl="0" w:tplc="04090009">
      <w:start w:val="1"/>
      <w:numFmt w:val="bullet"/>
      <w:lvlText w:val=""/>
      <w:lvlJc w:val="left"/>
      <w:pPr>
        <w:ind w:left="1620" w:hanging="420"/>
      </w:pPr>
      <w:rPr>
        <w:rFonts w:ascii="Wingdings" w:hAnsi="Wingdings" w:hint="default"/>
      </w:rPr>
    </w:lvl>
    <w:lvl w:ilvl="1" w:tplc="04090003">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6">
    <w:nsid w:val="4E584211"/>
    <w:multiLevelType w:val="hybridMultilevel"/>
    <w:tmpl w:val="89C4876E"/>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FED034C"/>
    <w:multiLevelType w:val="hybridMultilevel"/>
    <w:tmpl w:val="0360E528"/>
    <w:lvl w:ilvl="0" w:tplc="888AA2AA">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8">
    <w:nsid w:val="53214D67"/>
    <w:multiLevelType w:val="hybridMultilevel"/>
    <w:tmpl w:val="50148C2C"/>
    <w:lvl w:ilvl="0" w:tplc="024EC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43B19BD"/>
    <w:multiLevelType w:val="hybridMultilevel"/>
    <w:tmpl w:val="D9C85260"/>
    <w:lvl w:ilvl="0" w:tplc="901E40F4">
      <w:start w:val="1"/>
      <w:numFmt w:val="decimal"/>
      <w:lvlText w:val="2.%1"/>
      <w:lvlJc w:val="left"/>
      <w:pPr>
        <w:ind w:left="420" w:hanging="42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DB66B12"/>
    <w:multiLevelType w:val="hybridMultilevel"/>
    <w:tmpl w:val="2D92A8B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1E13B87"/>
    <w:multiLevelType w:val="hybridMultilevel"/>
    <w:tmpl w:val="3C5E6A42"/>
    <w:lvl w:ilvl="0" w:tplc="F3B88F5C">
      <w:start w:val="1"/>
      <w:numFmt w:val="decimal"/>
      <w:lvlText w:val="3.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87127A"/>
    <w:multiLevelType w:val="hybridMultilevel"/>
    <w:tmpl w:val="6F8491D0"/>
    <w:lvl w:ilvl="0" w:tplc="188892C0">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5966D7F"/>
    <w:multiLevelType w:val="hybridMultilevel"/>
    <w:tmpl w:val="665C7222"/>
    <w:lvl w:ilvl="0" w:tplc="D21E58BA">
      <w:start w:val="1"/>
      <w:numFmt w:val="decimal"/>
      <w:lvlText w:val="4.%1"/>
      <w:lvlJc w:val="left"/>
      <w:pPr>
        <w:ind w:left="420" w:hanging="420"/>
      </w:pPr>
      <w:rPr>
        <w:rFonts w:ascii="宋体" w:eastAsia="宋体" w:hAnsi="宋体"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B0652C"/>
    <w:multiLevelType w:val="hybridMultilevel"/>
    <w:tmpl w:val="D55CE56A"/>
    <w:lvl w:ilvl="0" w:tplc="04090009">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5">
    <w:nsid w:val="696336B3"/>
    <w:multiLevelType w:val="hybridMultilevel"/>
    <w:tmpl w:val="1CFE991A"/>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9E24E1D"/>
    <w:multiLevelType w:val="hybridMultilevel"/>
    <w:tmpl w:val="0360E528"/>
    <w:lvl w:ilvl="0" w:tplc="888AA2AA">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7">
    <w:nsid w:val="6EA34187"/>
    <w:multiLevelType w:val="hybridMultilevel"/>
    <w:tmpl w:val="D3C4A2EE"/>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38">
    <w:nsid w:val="6EFB62E9"/>
    <w:multiLevelType w:val="hybridMultilevel"/>
    <w:tmpl w:val="BAE0B7E2"/>
    <w:lvl w:ilvl="0" w:tplc="82CC538A">
      <w:start w:val="1"/>
      <w:numFmt w:val="bullet"/>
      <w:lvlText w:val=""/>
      <w:lvlJc w:val="left"/>
      <w:pPr>
        <w:tabs>
          <w:tab w:val="num" w:pos="1680"/>
        </w:tabs>
        <w:ind w:left="1680" w:hanging="420"/>
      </w:pPr>
      <w:rPr>
        <w:rFonts w:ascii="Wingdings" w:hAnsi="Wingdings" w:hint="default"/>
        <w:sz w:val="16"/>
      </w:rPr>
    </w:lvl>
    <w:lvl w:ilvl="1" w:tplc="04090009">
      <w:start w:val="1"/>
      <w:numFmt w:val="bullet"/>
      <w:lvlText w:val=""/>
      <w:lvlJc w:val="left"/>
      <w:pPr>
        <w:tabs>
          <w:tab w:val="num" w:pos="1260"/>
        </w:tabs>
        <w:ind w:left="1260" w:hanging="420"/>
      </w:pPr>
      <w:rPr>
        <w:rFonts w:ascii="Wingdings" w:hAnsi="Wingdings" w:hint="default"/>
        <w:sz w:val="16"/>
      </w:rPr>
    </w:lvl>
    <w:lvl w:ilvl="2" w:tplc="0409001B">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39">
    <w:nsid w:val="71A470D7"/>
    <w:multiLevelType w:val="hybridMultilevel"/>
    <w:tmpl w:val="FFE22AB6"/>
    <w:lvl w:ilvl="0" w:tplc="8CE0F308">
      <w:start w:val="1"/>
      <w:numFmt w:val="decimal"/>
      <w:lvlText w:val="3.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5074E74"/>
    <w:multiLevelType w:val="hybridMultilevel"/>
    <w:tmpl w:val="6A501FC4"/>
    <w:lvl w:ilvl="0" w:tplc="7F988838">
      <w:start w:val="1"/>
      <w:numFmt w:val="decimal"/>
      <w:lvlText w:val="%1、"/>
      <w:lvlJc w:val="left"/>
      <w:pPr>
        <w:ind w:left="2250" w:hanging="360"/>
      </w:pPr>
      <w:rPr>
        <w:rFonts w:hint="default"/>
      </w:rPr>
    </w:lvl>
    <w:lvl w:ilvl="1" w:tplc="04090019" w:tentative="1">
      <w:start w:val="1"/>
      <w:numFmt w:val="lowerLetter"/>
      <w:lvlText w:val="%2)"/>
      <w:lvlJc w:val="left"/>
      <w:pPr>
        <w:ind w:left="2730" w:hanging="420"/>
      </w:p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41">
    <w:nsid w:val="75E806FA"/>
    <w:multiLevelType w:val="hybridMultilevel"/>
    <w:tmpl w:val="CC742696"/>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42">
    <w:nsid w:val="772D3BA0"/>
    <w:multiLevelType w:val="hybridMultilevel"/>
    <w:tmpl w:val="3B1E7C54"/>
    <w:lvl w:ilvl="0" w:tplc="BD72697C">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761051E"/>
    <w:multiLevelType w:val="hybridMultilevel"/>
    <w:tmpl w:val="4C9444E2"/>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44">
    <w:nsid w:val="7CEE7FE0"/>
    <w:multiLevelType w:val="hybridMultilevel"/>
    <w:tmpl w:val="0FCA007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24"/>
  </w:num>
  <w:num w:numId="3">
    <w:abstractNumId w:val="30"/>
  </w:num>
  <w:num w:numId="4">
    <w:abstractNumId w:val="41"/>
  </w:num>
  <w:num w:numId="5">
    <w:abstractNumId w:val="37"/>
  </w:num>
  <w:num w:numId="6">
    <w:abstractNumId w:val="6"/>
  </w:num>
  <w:num w:numId="7">
    <w:abstractNumId w:val="43"/>
  </w:num>
  <w:num w:numId="8">
    <w:abstractNumId w:val="0"/>
  </w:num>
  <w:num w:numId="9">
    <w:abstractNumId w:val="11"/>
  </w:num>
  <w:num w:numId="10">
    <w:abstractNumId w:val="34"/>
  </w:num>
  <w:num w:numId="11">
    <w:abstractNumId w:val="25"/>
  </w:num>
  <w:num w:numId="12">
    <w:abstractNumId w:val="35"/>
  </w:num>
  <w:num w:numId="13">
    <w:abstractNumId w:val="36"/>
  </w:num>
  <w:num w:numId="14">
    <w:abstractNumId w:val="27"/>
  </w:num>
  <w:num w:numId="15">
    <w:abstractNumId w:val="12"/>
  </w:num>
  <w:num w:numId="16">
    <w:abstractNumId w:val="10"/>
  </w:num>
  <w:num w:numId="17">
    <w:abstractNumId w:val="7"/>
  </w:num>
  <w:num w:numId="18">
    <w:abstractNumId w:val="38"/>
  </w:num>
  <w:num w:numId="19">
    <w:abstractNumId w:val="40"/>
  </w:num>
  <w:num w:numId="20">
    <w:abstractNumId w:val="13"/>
  </w:num>
  <w:num w:numId="21">
    <w:abstractNumId w:val="42"/>
  </w:num>
  <w:num w:numId="22">
    <w:abstractNumId w:val="29"/>
  </w:num>
  <w:num w:numId="23">
    <w:abstractNumId w:val="1"/>
  </w:num>
  <w:num w:numId="24">
    <w:abstractNumId w:val="31"/>
  </w:num>
  <w:num w:numId="25">
    <w:abstractNumId w:val="32"/>
  </w:num>
  <w:num w:numId="26">
    <w:abstractNumId w:val="16"/>
  </w:num>
  <w:num w:numId="27">
    <w:abstractNumId w:val="39"/>
  </w:num>
  <w:num w:numId="28">
    <w:abstractNumId w:val="17"/>
  </w:num>
  <w:num w:numId="29">
    <w:abstractNumId w:val="33"/>
  </w:num>
  <w:num w:numId="30">
    <w:abstractNumId w:val="23"/>
  </w:num>
  <w:num w:numId="31">
    <w:abstractNumId w:val="14"/>
  </w:num>
  <w:num w:numId="32">
    <w:abstractNumId w:val="22"/>
  </w:num>
  <w:num w:numId="33">
    <w:abstractNumId w:val="9"/>
  </w:num>
  <w:num w:numId="34">
    <w:abstractNumId w:val="5"/>
  </w:num>
  <w:num w:numId="35">
    <w:abstractNumId w:val="19"/>
  </w:num>
  <w:num w:numId="36">
    <w:abstractNumId w:val="8"/>
  </w:num>
  <w:num w:numId="37">
    <w:abstractNumId w:val="3"/>
  </w:num>
  <w:num w:numId="38">
    <w:abstractNumId w:val="44"/>
  </w:num>
  <w:num w:numId="39">
    <w:abstractNumId w:val="26"/>
  </w:num>
  <w:num w:numId="40">
    <w:abstractNumId w:val="4"/>
  </w:num>
  <w:num w:numId="41">
    <w:abstractNumId w:val="20"/>
  </w:num>
  <w:num w:numId="42">
    <w:abstractNumId w:val="21"/>
  </w:num>
  <w:num w:numId="43">
    <w:abstractNumId w:val="18"/>
  </w:num>
  <w:num w:numId="44">
    <w:abstractNumId w:val="15"/>
  </w:num>
  <w:num w:numId="45">
    <w:abstractNumId w:val="2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daaneuva">
    <w15:presenceInfo w15:providerId="None" w15:userId="odaaneuva"/>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5122"/>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D6322"/>
    <w:rsid w:val="0000030E"/>
    <w:rsid w:val="00002389"/>
    <w:rsid w:val="00004A99"/>
    <w:rsid w:val="00004F19"/>
    <w:rsid w:val="00005663"/>
    <w:rsid w:val="00007CBA"/>
    <w:rsid w:val="000104EB"/>
    <w:rsid w:val="00010CA8"/>
    <w:rsid w:val="000124BC"/>
    <w:rsid w:val="00013637"/>
    <w:rsid w:val="00013D1E"/>
    <w:rsid w:val="00017076"/>
    <w:rsid w:val="000171B4"/>
    <w:rsid w:val="00017EF9"/>
    <w:rsid w:val="00022B09"/>
    <w:rsid w:val="000246C6"/>
    <w:rsid w:val="00025A3D"/>
    <w:rsid w:val="00026BC8"/>
    <w:rsid w:val="0002704A"/>
    <w:rsid w:val="000306C5"/>
    <w:rsid w:val="00031A55"/>
    <w:rsid w:val="00031C73"/>
    <w:rsid w:val="00032B41"/>
    <w:rsid w:val="000367FD"/>
    <w:rsid w:val="00036E98"/>
    <w:rsid w:val="00037395"/>
    <w:rsid w:val="000374F3"/>
    <w:rsid w:val="00037B68"/>
    <w:rsid w:val="00037F0E"/>
    <w:rsid w:val="00042138"/>
    <w:rsid w:val="0004272E"/>
    <w:rsid w:val="000435BC"/>
    <w:rsid w:val="0004379A"/>
    <w:rsid w:val="00043A14"/>
    <w:rsid w:val="000440A9"/>
    <w:rsid w:val="0004469A"/>
    <w:rsid w:val="000447E6"/>
    <w:rsid w:val="000468BF"/>
    <w:rsid w:val="00052720"/>
    <w:rsid w:val="00052FDC"/>
    <w:rsid w:val="0005374A"/>
    <w:rsid w:val="00054053"/>
    <w:rsid w:val="00056594"/>
    <w:rsid w:val="00056825"/>
    <w:rsid w:val="00056C42"/>
    <w:rsid w:val="00062B5B"/>
    <w:rsid w:val="00065331"/>
    <w:rsid w:val="0006670E"/>
    <w:rsid w:val="000670BF"/>
    <w:rsid w:val="00067DF0"/>
    <w:rsid w:val="00070112"/>
    <w:rsid w:val="00072364"/>
    <w:rsid w:val="00075954"/>
    <w:rsid w:val="00076011"/>
    <w:rsid w:val="0007605A"/>
    <w:rsid w:val="0007788B"/>
    <w:rsid w:val="000806E7"/>
    <w:rsid w:val="00080741"/>
    <w:rsid w:val="000810F7"/>
    <w:rsid w:val="00081CAF"/>
    <w:rsid w:val="0008461B"/>
    <w:rsid w:val="0008527D"/>
    <w:rsid w:val="00086272"/>
    <w:rsid w:val="000878C5"/>
    <w:rsid w:val="00087C7B"/>
    <w:rsid w:val="00091E2B"/>
    <w:rsid w:val="00092FC4"/>
    <w:rsid w:val="0009300E"/>
    <w:rsid w:val="00093CBB"/>
    <w:rsid w:val="00094410"/>
    <w:rsid w:val="00094CDD"/>
    <w:rsid w:val="00096B9F"/>
    <w:rsid w:val="00097AB8"/>
    <w:rsid w:val="00097C93"/>
    <w:rsid w:val="00097DAA"/>
    <w:rsid w:val="000A0A7A"/>
    <w:rsid w:val="000A35D1"/>
    <w:rsid w:val="000B085E"/>
    <w:rsid w:val="000B1415"/>
    <w:rsid w:val="000B1860"/>
    <w:rsid w:val="000B3892"/>
    <w:rsid w:val="000B5EB0"/>
    <w:rsid w:val="000B66FD"/>
    <w:rsid w:val="000B6788"/>
    <w:rsid w:val="000B6B19"/>
    <w:rsid w:val="000B7B98"/>
    <w:rsid w:val="000B7CEF"/>
    <w:rsid w:val="000C08E8"/>
    <w:rsid w:val="000C2449"/>
    <w:rsid w:val="000C2578"/>
    <w:rsid w:val="000C2630"/>
    <w:rsid w:val="000C3A98"/>
    <w:rsid w:val="000C475D"/>
    <w:rsid w:val="000C49BA"/>
    <w:rsid w:val="000C59B1"/>
    <w:rsid w:val="000D0E75"/>
    <w:rsid w:val="000D2B71"/>
    <w:rsid w:val="000D32AD"/>
    <w:rsid w:val="000D4E25"/>
    <w:rsid w:val="000D61CA"/>
    <w:rsid w:val="000D7B1C"/>
    <w:rsid w:val="000D7E70"/>
    <w:rsid w:val="000D7EB1"/>
    <w:rsid w:val="000E14BE"/>
    <w:rsid w:val="000E1E2E"/>
    <w:rsid w:val="000E29FE"/>
    <w:rsid w:val="000E3A92"/>
    <w:rsid w:val="000E57C5"/>
    <w:rsid w:val="000E5C69"/>
    <w:rsid w:val="000E72CF"/>
    <w:rsid w:val="000F1BE6"/>
    <w:rsid w:val="000F5310"/>
    <w:rsid w:val="000F6F7D"/>
    <w:rsid w:val="00100C6E"/>
    <w:rsid w:val="00100ECF"/>
    <w:rsid w:val="001013B2"/>
    <w:rsid w:val="00101502"/>
    <w:rsid w:val="00101834"/>
    <w:rsid w:val="001019ED"/>
    <w:rsid w:val="00102156"/>
    <w:rsid w:val="001021F4"/>
    <w:rsid w:val="00102EF2"/>
    <w:rsid w:val="00104EAA"/>
    <w:rsid w:val="00107C58"/>
    <w:rsid w:val="001103FF"/>
    <w:rsid w:val="00111207"/>
    <w:rsid w:val="001121E4"/>
    <w:rsid w:val="00115B3C"/>
    <w:rsid w:val="00117DBF"/>
    <w:rsid w:val="001202A5"/>
    <w:rsid w:val="00122173"/>
    <w:rsid w:val="0012244A"/>
    <w:rsid w:val="00122996"/>
    <w:rsid w:val="00123385"/>
    <w:rsid w:val="00123C77"/>
    <w:rsid w:val="00124584"/>
    <w:rsid w:val="0012569D"/>
    <w:rsid w:val="0012599D"/>
    <w:rsid w:val="00127886"/>
    <w:rsid w:val="00130EEE"/>
    <w:rsid w:val="00134354"/>
    <w:rsid w:val="00141201"/>
    <w:rsid w:val="0014212B"/>
    <w:rsid w:val="001438A0"/>
    <w:rsid w:val="00143ED8"/>
    <w:rsid w:val="00144DA4"/>
    <w:rsid w:val="00144E78"/>
    <w:rsid w:val="001461D6"/>
    <w:rsid w:val="00146890"/>
    <w:rsid w:val="001470EF"/>
    <w:rsid w:val="00147FCF"/>
    <w:rsid w:val="001504E1"/>
    <w:rsid w:val="00151A5D"/>
    <w:rsid w:val="0015227D"/>
    <w:rsid w:val="001522B3"/>
    <w:rsid w:val="00152FF7"/>
    <w:rsid w:val="00154EDC"/>
    <w:rsid w:val="001608B6"/>
    <w:rsid w:val="00162F3B"/>
    <w:rsid w:val="0016320F"/>
    <w:rsid w:val="00164E7D"/>
    <w:rsid w:val="00173AB1"/>
    <w:rsid w:val="00173D12"/>
    <w:rsid w:val="001742B8"/>
    <w:rsid w:val="0017520F"/>
    <w:rsid w:val="001752A3"/>
    <w:rsid w:val="00175417"/>
    <w:rsid w:val="001770D2"/>
    <w:rsid w:val="001774CF"/>
    <w:rsid w:val="00177B6A"/>
    <w:rsid w:val="0018037D"/>
    <w:rsid w:val="00180E74"/>
    <w:rsid w:val="00181986"/>
    <w:rsid w:val="00181DD9"/>
    <w:rsid w:val="001849FC"/>
    <w:rsid w:val="00185B48"/>
    <w:rsid w:val="0018769B"/>
    <w:rsid w:val="00190BF3"/>
    <w:rsid w:val="00192B5E"/>
    <w:rsid w:val="00195067"/>
    <w:rsid w:val="001956E4"/>
    <w:rsid w:val="001A01ED"/>
    <w:rsid w:val="001A0F8D"/>
    <w:rsid w:val="001A6875"/>
    <w:rsid w:val="001A7197"/>
    <w:rsid w:val="001B0333"/>
    <w:rsid w:val="001B10F8"/>
    <w:rsid w:val="001B1A14"/>
    <w:rsid w:val="001B2F5D"/>
    <w:rsid w:val="001B3534"/>
    <w:rsid w:val="001B3F17"/>
    <w:rsid w:val="001B3FDE"/>
    <w:rsid w:val="001B409E"/>
    <w:rsid w:val="001B5610"/>
    <w:rsid w:val="001B7A7E"/>
    <w:rsid w:val="001C07A6"/>
    <w:rsid w:val="001C0B38"/>
    <w:rsid w:val="001C2CE8"/>
    <w:rsid w:val="001C512A"/>
    <w:rsid w:val="001C5315"/>
    <w:rsid w:val="001C5D7B"/>
    <w:rsid w:val="001C66E3"/>
    <w:rsid w:val="001C68C9"/>
    <w:rsid w:val="001C7481"/>
    <w:rsid w:val="001C7F1F"/>
    <w:rsid w:val="001D051C"/>
    <w:rsid w:val="001D0594"/>
    <w:rsid w:val="001D11D2"/>
    <w:rsid w:val="001D35E5"/>
    <w:rsid w:val="001D35EE"/>
    <w:rsid w:val="001D4B18"/>
    <w:rsid w:val="001D4B68"/>
    <w:rsid w:val="001D72AF"/>
    <w:rsid w:val="001E186A"/>
    <w:rsid w:val="001E2B37"/>
    <w:rsid w:val="001E31F6"/>
    <w:rsid w:val="001E48BA"/>
    <w:rsid w:val="001E491C"/>
    <w:rsid w:val="001E4E18"/>
    <w:rsid w:val="001E532C"/>
    <w:rsid w:val="001E62BC"/>
    <w:rsid w:val="001E6EA6"/>
    <w:rsid w:val="001F137D"/>
    <w:rsid w:val="001F1668"/>
    <w:rsid w:val="001F20FB"/>
    <w:rsid w:val="001F4F48"/>
    <w:rsid w:val="001F54B0"/>
    <w:rsid w:val="001F71BE"/>
    <w:rsid w:val="002014A2"/>
    <w:rsid w:val="00201665"/>
    <w:rsid w:val="00201C3A"/>
    <w:rsid w:val="00204B22"/>
    <w:rsid w:val="002063C5"/>
    <w:rsid w:val="00211858"/>
    <w:rsid w:val="00211DF8"/>
    <w:rsid w:val="00213671"/>
    <w:rsid w:val="00214131"/>
    <w:rsid w:val="00214C8A"/>
    <w:rsid w:val="00216069"/>
    <w:rsid w:val="0021675A"/>
    <w:rsid w:val="002168D1"/>
    <w:rsid w:val="002174F3"/>
    <w:rsid w:val="0022140C"/>
    <w:rsid w:val="00224C05"/>
    <w:rsid w:val="00226EE5"/>
    <w:rsid w:val="00226F7A"/>
    <w:rsid w:val="00226FE3"/>
    <w:rsid w:val="00227276"/>
    <w:rsid w:val="00227C75"/>
    <w:rsid w:val="0023223C"/>
    <w:rsid w:val="00232E87"/>
    <w:rsid w:val="0023316B"/>
    <w:rsid w:val="00233180"/>
    <w:rsid w:val="0023445C"/>
    <w:rsid w:val="002347D7"/>
    <w:rsid w:val="002359EC"/>
    <w:rsid w:val="002363C8"/>
    <w:rsid w:val="0023647D"/>
    <w:rsid w:val="00236718"/>
    <w:rsid w:val="0023722B"/>
    <w:rsid w:val="002376AE"/>
    <w:rsid w:val="00240DE2"/>
    <w:rsid w:val="00242192"/>
    <w:rsid w:val="002437DE"/>
    <w:rsid w:val="00247280"/>
    <w:rsid w:val="00250C06"/>
    <w:rsid w:val="00250C2F"/>
    <w:rsid w:val="00250E7B"/>
    <w:rsid w:val="00252479"/>
    <w:rsid w:val="00254835"/>
    <w:rsid w:val="00254E67"/>
    <w:rsid w:val="00255950"/>
    <w:rsid w:val="00255ABF"/>
    <w:rsid w:val="00255E65"/>
    <w:rsid w:val="002567AD"/>
    <w:rsid w:val="002568BF"/>
    <w:rsid w:val="002602E7"/>
    <w:rsid w:val="002612B6"/>
    <w:rsid w:val="00264E53"/>
    <w:rsid w:val="002653C1"/>
    <w:rsid w:val="00265DC7"/>
    <w:rsid w:val="00270329"/>
    <w:rsid w:val="00270994"/>
    <w:rsid w:val="002715FE"/>
    <w:rsid w:val="00271DBF"/>
    <w:rsid w:val="002759D1"/>
    <w:rsid w:val="002759E6"/>
    <w:rsid w:val="00276352"/>
    <w:rsid w:val="00277268"/>
    <w:rsid w:val="002776E4"/>
    <w:rsid w:val="0027785D"/>
    <w:rsid w:val="00277B27"/>
    <w:rsid w:val="002814C6"/>
    <w:rsid w:val="00283565"/>
    <w:rsid w:val="00283BC5"/>
    <w:rsid w:val="002841E6"/>
    <w:rsid w:val="00284B1A"/>
    <w:rsid w:val="00285CC2"/>
    <w:rsid w:val="00286873"/>
    <w:rsid w:val="00286D76"/>
    <w:rsid w:val="002873B3"/>
    <w:rsid w:val="00287B46"/>
    <w:rsid w:val="00287EF7"/>
    <w:rsid w:val="00290646"/>
    <w:rsid w:val="00291E08"/>
    <w:rsid w:val="00292CF9"/>
    <w:rsid w:val="00297CA5"/>
    <w:rsid w:val="00297DCE"/>
    <w:rsid w:val="002A0974"/>
    <w:rsid w:val="002A54B6"/>
    <w:rsid w:val="002A565F"/>
    <w:rsid w:val="002A577B"/>
    <w:rsid w:val="002A662E"/>
    <w:rsid w:val="002A6D78"/>
    <w:rsid w:val="002A6F22"/>
    <w:rsid w:val="002A704F"/>
    <w:rsid w:val="002A7F48"/>
    <w:rsid w:val="002B15A1"/>
    <w:rsid w:val="002B4E6B"/>
    <w:rsid w:val="002B569C"/>
    <w:rsid w:val="002B6BF8"/>
    <w:rsid w:val="002B7E04"/>
    <w:rsid w:val="002C07F8"/>
    <w:rsid w:val="002C0990"/>
    <w:rsid w:val="002C51FD"/>
    <w:rsid w:val="002C55BB"/>
    <w:rsid w:val="002C5663"/>
    <w:rsid w:val="002C69AE"/>
    <w:rsid w:val="002D0015"/>
    <w:rsid w:val="002D001D"/>
    <w:rsid w:val="002D06A7"/>
    <w:rsid w:val="002D0FB8"/>
    <w:rsid w:val="002D1F36"/>
    <w:rsid w:val="002D21ED"/>
    <w:rsid w:val="002D2DE6"/>
    <w:rsid w:val="002D39B5"/>
    <w:rsid w:val="002D4505"/>
    <w:rsid w:val="002D4B95"/>
    <w:rsid w:val="002D773C"/>
    <w:rsid w:val="002E04CC"/>
    <w:rsid w:val="002E05F5"/>
    <w:rsid w:val="002E0797"/>
    <w:rsid w:val="002E1382"/>
    <w:rsid w:val="002E1894"/>
    <w:rsid w:val="002E2E30"/>
    <w:rsid w:val="002E3648"/>
    <w:rsid w:val="002E45CF"/>
    <w:rsid w:val="002E47FD"/>
    <w:rsid w:val="002E4B2E"/>
    <w:rsid w:val="002E4E95"/>
    <w:rsid w:val="002E5142"/>
    <w:rsid w:val="002E63B7"/>
    <w:rsid w:val="002F02AB"/>
    <w:rsid w:val="002F0669"/>
    <w:rsid w:val="002F07AF"/>
    <w:rsid w:val="002F25EE"/>
    <w:rsid w:val="002F4454"/>
    <w:rsid w:val="002F74DA"/>
    <w:rsid w:val="00301073"/>
    <w:rsid w:val="0030255C"/>
    <w:rsid w:val="00302E62"/>
    <w:rsid w:val="003056FA"/>
    <w:rsid w:val="00305BE2"/>
    <w:rsid w:val="0030673A"/>
    <w:rsid w:val="00307B1A"/>
    <w:rsid w:val="003110F5"/>
    <w:rsid w:val="00312F1F"/>
    <w:rsid w:val="00314538"/>
    <w:rsid w:val="00315049"/>
    <w:rsid w:val="00315F4F"/>
    <w:rsid w:val="00316516"/>
    <w:rsid w:val="00321416"/>
    <w:rsid w:val="003247AA"/>
    <w:rsid w:val="0032674A"/>
    <w:rsid w:val="0032733B"/>
    <w:rsid w:val="00327F17"/>
    <w:rsid w:val="00331259"/>
    <w:rsid w:val="00333625"/>
    <w:rsid w:val="003336DC"/>
    <w:rsid w:val="00333B0E"/>
    <w:rsid w:val="00333BED"/>
    <w:rsid w:val="00333F62"/>
    <w:rsid w:val="00334711"/>
    <w:rsid w:val="003349E6"/>
    <w:rsid w:val="003357F8"/>
    <w:rsid w:val="00337832"/>
    <w:rsid w:val="003418E8"/>
    <w:rsid w:val="00341AAA"/>
    <w:rsid w:val="00343233"/>
    <w:rsid w:val="003432E4"/>
    <w:rsid w:val="003447A0"/>
    <w:rsid w:val="00345138"/>
    <w:rsid w:val="003451FD"/>
    <w:rsid w:val="00345350"/>
    <w:rsid w:val="00350656"/>
    <w:rsid w:val="00352210"/>
    <w:rsid w:val="00354546"/>
    <w:rsid w:val="00356E85"/>
    <w:rsid w:val="00357F40"/>
    <w:rsid w:val="0036075A"/>
    <w:rsid w:val="00360BD5"/>
    <w:rsid w:val="00360E57"/>
    <w:rsid w:val="003613A0"/>
    <w:rsid w:val="00361C86"/>
    <w:rsid w:val="003634E6"/>
    <w:rsid w:val="003638C0"/>
    <w:rsid w:val="00366CFA"/>
    <w:rsid w:val="003672AA"/>
    <w:rsid w:val="00367D7A"/>
    <w:rsid w:val="00367E9C"/>
    <w:rsid w:val="00371C14"/>
    <w:rsid w:val="00371C66"/>
    <w:rsid w:val="00372EA9"/>
    <w:rsid w:val="00372F6A"/>
    <w:rsid w:val="003762DD"/>
    <w:rsid w:val="00376347"/>
    <w:rsid w:val="003773B7"/>
    <w:rsid w:val="0037754A"/>
    <w:rsid w:val="0038025D"/>
    <w:rsid w:val="00380498"/>
    <w:rsid w:val="003805F3"/>
    <w:rsid w:val="00380E0C"/>
    <w:rsid w:val="00380ECE"/>
    <w:rsid w:val="00381E60"/>
    <w:rsid w:val="00382121"/>
    <w:rsid w:val="003829AD"/>
    <w:rsid w:val="003847D6"/>
    <w:rsid w:val="00384A31"/>
    <w:rsid w:val="003855DB"/>
    <w:rsid w:val="00390236"/>
    <w:rsid w:val="00390AE6"/>
    <w:rsid w:val="00391588"/>
    <w:rsid w:val="00391C7A"/>
    <w:rsid w:val="00391F71"/>
    <w:rsid w:val="003920F0"/>
    <w:rsid w:val="0039231D"/>
    <w:rsid w:val="003941A6"/>
    <w:rsid w:val="003944A3"/>
    <w:rsid w:val="003949E2"/>
    <w:rsid w:val="0039532E"/>
    <w:rsid w:val="00395D32"/>
    <w:rsid w:val="003A4BAE"/>
    <w:rsid w:val="003A5C34"/>
    <w:rsid w:val="003A6A79"/>
    <w:rsid w:val="003A7C69"/>
    <w:rsid w:val="003B15E4"/>
    <w:rsid w:val="003B2850"/>
    <w:rsid w:val="003B2B85"/>
    <w:rsid w:val="003B5609"/>
    <w:rsid w:val="003B70B2"/>
    <w:rsid w:val="003B716D"/>
    <w:rsid w:val="003B7482"/>
    <w:rsid w:val="003B7AF9"/>
    <w:rsid w:val="003C0DCC"/>
    <w:rsid w:val="003C11D1"/>
    <w:rsid w:val="003C1B89"/>
    <w:rsid w:val="003C1D45"/>
    <w:rsid w:val="003C29E6"/>
    <w:rsid w:val="003C2DFC"/>
    <w:rsid w:val="003C2F45"/>
    <w:rsid w:val="003C31D9"/>
    <w:rsid w:val="003C39DF"/>
    <w:rsid w:val="003C3B8C"/>
    <w:rsid w:val="003C5448"/>
    <w:rsid w:val="003C59DC"/>
    <w:rsid w:val="003C61B2"/>
    <w:rsid w:val="003C6754"/>
    <w:rsid w:val="003C7DB8"/>
    <w:rsid w:val="003D00BD"/>
    <w:rsid w:val="003D1B39"/>
    <w:rsid w:val="003D21C7"/>
    <w:rsid w:val="003D293E"/>
    <w:rsid w:val="003D35F0"/>
    <w:rsid w:val="003D3B0E"/>
    <w:rsid w:val="003D5309"/>
    <w:rsid w:val="003D5652"/>
    <w:rsid w:val="003D5F62"/>
    <w:rsid w:val="003E154C"/>
    <w:rsid w:val="003E16DC"/>
    <w:rsid w:val="003E20B2"/>
    <w:rsid w:val="003E32D3"/>
    <w:rsid w:val="003E3D17"/>
    <w:rsid w:val="003E4B3C"/>
    <w:rsid w:val="003E6278"/>
    <w:rsid w:val="003F032B"/>
    <w:rsid w:val="003F088C"/>
    <w:rsid w:val="003F0A2D"/>
    <w:rsid w:val="003F239B"/>
    <w:rsid w:val="003F41D0"/>
    <w:rsid w:val="003F60E1"/>
    <w:rsid w:val="003F664D"/>
    <w:rsid w:val="003F6800"/>
    <w:rsid w:val="003F793B"/>
    <w:rsid w:val="00401780"/>
    <w:rsid w:val="00401D63"/>
    <w:rsid w:val="00402341"/>
    <w:rsid w:val="00403B3A"/>
    <w:rsid w:val="00404E46"/>
    <w:rsid w:val="00410432"/>
    <w:rsid w:val="0041163E"/>
    <w:rsid w:val="00412131"/>
    <w:rsid w:val="00413552"/>
    <w:rsid w:val="00416EE3"/>
    <w:rsid w:val="00417668"/>
    <w:rsid w:val="00421082"/>
    <w:rsid w:val="004212FC"/>
    <w:rsid w:val="00422C6D"/>
    <w:rsid w:val="00426EB2"/>
    <w:rsid w:val="00427239"/>
    <w:rsid w:val="0043186B"/>
    <w:rsid w:val="00431A30"/>
    <w:rsid w:val="004330BC"/>
    <w:rsid w:val="00434DFC"/>
    <w:rsid w:val="004356E6"/>
    <w:rsid w:val="00436C69"/>
    <w:rsid w:val="00440338"/>
    <w:rsid w:val="004404F8"/>
    <w:rsid w:val="00440677"/>
    <w:rsid w:val="0044163B"/>
    <w:rsid w:val="00441E1F"/>
    <w:rsid w:val="00442180"/>
    <w:rsid w:val="00442989"/>
    <w:rsid w:val="00445A0A"/>
    <w:rsid w:val="00446992"/>
    <w:rsid w:val="004511D2"/>
    <w:rsid w:val="004519FF"/>
    <w:rsid w:val="00452533"/>
    <w:rsid w:val="0045269E"/>
    <w:rsid w:val="00452D8F"/>
    <w:rsid w:val="004532D6"/>
    <w:rsid w:val="00455874"/>
    <w:rsid w:val="00457107"/>
    <w:rsid w:val="004618D5"/>
    <w:rsid w:val="004623D3"/>
    <w:rsid w:val="004628A9"/>
    <w:rsid w:val="00463086"/>
    <w:rsid w:val="00463291"/>
    <w:rsid w:val="004637AC"/>
    <w:rsid w:val="004647EC"/>
    <w:rsid w:val="00466F5D"/>
    <w:rsid w:val="004678E5"/>
    <w:rsid w:val="0047069E"/>
    <w:rsid w:val="00470A2B"/>
    <w:rsid w:val="004719AA"/>
    <w:rsid w:val="00472A6B"/>
    <w:rsid w:val="00472C59"/>
    <w:rsid w:val="004746BA"/>
    <w:rsid w:val="00476059"/>
    <w:rsid w:val="004761B9"/>
    <w:rsid w:val="004765C9"/>
    <w:rsid w:val="004778D5"/>
    <w:rsid w:val="004778FD"/>
    <w:rsid w:val="00477998"/>
    <w:rsid w:val="0048246C"/>
    <w:rsid w:val="00482A62"/>
    <w:rsid w:val="00482A69"/>
    <w:rsid w:val="00484D3A"/>
    <w:rsid w:val="00485343"/>
    <w:rsid w:val="00487773"/>
    <w:rsid w:val="00491B1D"/>
    <w:rsid w:val="0049275C"/>
    <w:rsid w:val="004930F9"/>
    <w:rsid w:val="00493827"/>
    <w:rsid w:val="00493CB3"/>
    <w:rsid w:val="00494B3A"/>
    <w:rsid w:val="00495F08"/>
    <w:rsid w:val="004962CB"/>
    <w:rsid w:val="004A04C0"/>
    <w:rsid w:val="004A0FF9"/>
    <w:rsid w:val="004A163B"/>
    <w:rsid w:val="004A429D"/>
    <w:rsid w:val="004A4503"/>
    <w:rsid w:val="004A47EB"/>
    <w:rsid w:val="004A7016"/>
    <w:rsid w:val="004B1252"/>
    <w:rsid w:val="004B2725"/>
    <w:rsid w:val="004B2EA8"/>
    <w:rsid w:val="004B3207"/>
    <w:rsid w:val="004B4A34"/>
    <w:rsid w:val="004B5646"/>
    <w:rsid w:val="004B5ECA"/>
    <w:rsid w:val="004B6352"/>
    <w:rsid w:val="004C1399"/>
    <w:rsid w:val="004C195D"/>
    <w:rsid w:val="004C321D"/>
    <w:rsid w:val="004C559D"/>
    <w:rsid w:val="004C601C"/>
    <w:rsid w:val="004C6F70"/>
    <w:rsid w:val="004C7703"/>
    <w:rsid w:val="004D05F7"/>
    <w:rsid w:val="004D2C65"/>
    <w:rsid w:val="004D436A"/>
    <w:rsid w:val="004D4852"/>
    <w:rsid w:val="004D4DB0"/>
    <w:rsid w:val="004D7705"/>
    <w:rsid w:val="004E023D"/>
    <w:rsid w:val="004E02EC"/>
    <w:rsid w:val="004E2D20"/>
    <w:rsid w:val="004E4E9D"/>
    <w:rsid w:val="004E548D"/>
    <w:rsid w:val="004E5ACF"/>
    <w:rsid w:val="004E6333"/>
    <w:rsid w:val="004E63BC"/>
    <w:rsid w:val="004E650E"/>
    <w:rsid w:val="004E7C57"/>
    <w:rsid w:val="004F00C2"/>
    <w:rsid w:val="004F6DFC"/>
    <w:rsid w:val="0050031D"/>
    <w:rsid w:val="00500459"/>
    <w:rsid w:val="00501163"/>
    <w:rsid w:val="005023B4"/>
    <w:rsid w:val="00502B5F"/>
    <w:rsid w:val="00502CB6"/>
    <w:rsid w:val="0050354D"/>
    <w:rsid w:val="00505869"/>
    <w:rsid w:val="00505E73"/>
    <w:rsid w:val="005069F0"/>
    <w:rsid w:val="005104BB"/>
    <w:rsid w:val="00510749"/>
    <w:rsid w:val="005136A5"/>
    <w:rsid w:val="00514862"/>
    <w:rsid w:val="00515034"/>
    <w:rsid w:val="00517622"/>
    <w:rsid w:val="005176A6"/>
    <w:rsid w:val="00517D7E"/>
    <w:rsid w:val="00520C68"/>
    <w:rsid w:val="005230F2"/>
    <w:rsid w:val="00523DFE"/>
    <w:rsid w:val="00524EF3"/>
    <w:rsid w:val="00525342"/>
    <w:rsid w:val="00526B03"/>
    <w:rsid w:val="00527538"/>
    <w:rsid w:val="005275E0"/>
    <w:rsid w:val="0053184C"/>
    <w:rsid w:val="00532072"/>
    <w:rsid w:val="00532BB0"/>
    <w:rsid w:val="00533E5B"/>
    <w:rsid w:val="0053648A"/>
    <w:rsid w:val="005370C8"/>
    <w:rsid w:val="00537673"/>
    <w:rsid w:val="00537E27"/>
    <w:rsid w:val="00540630"/>
    <w:rsid w:val="00541D3C"/>
    <w:rsid w:val="00541E0E"/>
    <w:rsid w:val="00542141"/>
    <w:rsid w:val="0054255B"/>
    <w:rsid w:val="0054687F"/>
    <w:rsid w:val="005475A0"/>
    <w:rsid w:val="005504AF"/>
    <w:rsid w:val="00551CE3"/>
    <w:rsid w:val="005530AE"/>
    <w:rsid w:val="005547FF"/>
    <w:rsid w:val="0055741F"/>
    <w:rsid w:val="00557C3D"/>
    <w:rsid w:val="00562BDA"/>
    <w:rsid w:val="00563D7E"/>
    <w:rsid w:val="00565E6F"/>
    <w:rsid w:val="00566362"/>
    <w:rsid w:val="00566DBB"/>
    <w:rsid w:val="00567864"/>
    <w:rsid w:val="005678E3"/>
    <w:rsid w:val="005701EA"/>
    <w:rsid w:val="005707C2"/>
    <w:rsid w:val="005707D1"/>
    <w:rsid w:val="00570B74"/>
    <w:rsid w:val="00571411"/>
    <w:rsid w:val="00571E99"/>
    <w:rsid w:val="00572178"/>
    <w:rsid w:val="005723F5"/>
    <w:rsid w:val="00572CE1"/>
    <w:rsid w:val="00575415"/>
    <w:rsid w:val="0057559C"/>
    <w:rsid w:val="00576698"/>
    <w:rsid w:val="00576A1C"/>
    <w:rsid w:val="00577DF4"/>
    <w:rsid w:val="00580052"/>
    <w:rsid w:val="00580641"/>
    <w:rsid w:val="0058069E"/>
    <w:rsid w:val="00581143"/>
    <w:rsid w:val="0058133B"/>
    <w:rsid w:val="00581EF2"/>
    <w:rsid w:val="005829AF"/>
    <w:rsid w:val="005834CC"/>
    <w:rsid w:val="00584233"/>
    <w:rsid w:val="00584E74"/>
    <w:rsid w:val="005865E1"/>
    <w:rsid w:val="0058694E"/>
    <w:rsid w:val="00587967"/>
    <w:rsid w:val="005902F1"/>
    <w:rsid w:val="0059182A"/>
    <w:rsid w:val="005919F6"/>
    <w:rsid w:val="00591A8E"/>
    <w:rsid w:val="00596684"/>
    <w:rsid w:val="005978C4"/>
    <w:rsid w:val="005A2178"/>
    <w:rsid w:val="005A2825"/>
    <w:rsid w:val="005A34C7"/>
    <w:rsid w:val="005A5616"/>
    <w:rsid w:val="005A5F27"/>
    <w:rsid w:val="005A7E3B"/>
    <w:rsid w:val="005B1C07"/>
    <w:rsid w:val="005B1DEB"/>
    <w:rsid w:val="005B4CD9"/>
    <w:rsid w:val="005B59D2"/>
    <w:rsid w:val="005C10D0"/>
    <w:rsid w:val="005C2E59"/>
    <w:rsid w:val="005C3415"/>
    <w:rsid w:val="005C41F0"/>
    <w:rsid w:val="005C490F"/>
    <w:rsid w:val="005C4D19"/>
    <w:rsid w:val="005C4DB8"/>
    <w:rsid w:val="005C747A"/>
    <w:rsid w:val="005D0DD3"/>
    <w:rsid w:val="005D280E"/>
    <w:rsid w:val="005D2972"/>
    <w:rsid w:val="005D2B32"/>
    <w:rsid w:val="005D2F37"/>
    <w:rsid w:val="005D3F14"/>
    <w:rsid w:val="005D4520"/>
    <w:rsid w:val="005D4B7D"/>
    <w:rsid w:val="005D5847"/>
    <w:rsid w:val="005D5C31"/>
    <w:rsid w:val="005D6861"/>
    <w:rsid w:val="005D68C6"/>
    <w:rsid w:val="005D7647"/>
    <w:rsid w:val="005E00B8"/>
    <w:rsid w:val="005E02E8"/>
    <w:rsid w:val="005E0A65"/>
    <w:rsid w:val="005E0E69"/>
    <w:rsid w:val="005E0F57"/>
    <w:rsid w:val="005E0F72"/>
    <w:rsid w:val="005E134C"/>
    <w:rsid w:val="005E364C"/>
    <w:rsid w:val="005E3D75"/>
    <w:rsid w:val="005E422E"/>
    <w:rsid w:val="005E5BB3"/>
    <w:rsid w:val="005F221F"/>
    <w:rsid w:val="005F232A"/>
    <w:rsid w:val="005F2ED3"/>
    <w:rsid w:val="005F4298"/>
    <w:rsid w:val="005F432A"/>
    <w:rsid w:val="005F5958"/>
    <w:rsid w:val="005F74B7"/>
    <w:rsid w:val="006024E0"/>
    <w:rsid w:val="00603E54"/>
    <w:rsid w:val="00605CBA"/>
    <w:rsid w:val="006076AB"/>
    <w:rsid w:val="00607EB8"/>
    <w:rsid w:val="006102A5"/>
    <w:rsid w:val="00611E4B"/>
    <w:rsid w:val="0061244E"/>
    <w:rsid w:val="006128C6"/>
    <w:rsid w:val="006140BD"/>
    <w:rsid w:val="006160C1"/>
    <w:rsid w:val="00616A12"/>
    <w:rsid w:val="00616B4D"/>
    <w:rsid w:val="00616BD0"/>
    <w:rsid w:val="0061740F"/>
    <w:rsid w:val="006175E4"/>
    <w:rsid w:val="00620EB6"/>
    <w:rsid w:val="0062241E"/>
    <w:rsid w:val="00625B27"/>
    <w:rsid w:val="006264AD"/>
    <w:rsid w:val="006270BD"/>
    <w:rsid w:val="00630EDE"/>
    <w:rsid w:val="0063167C"/>
    <w:rsid w:val="006332AA"/>
    <w:rsid w:val="00634B7A"/>
    <w:rsid w:val="00635ECE"/>
    <w:rsid w:val="006363EC"/>
    <w:rsid w:val="0063654A"/>
    <w:rsid w:val="006368E8"/>
    <w:rsid w:val="00636AAB"/>
    <w:rsid w:val="00640DBE"/>
    <w:rsid w:val="006415FE"/>
    <w:rsid w:val="0064225A"/>
    <w:rsid w:val="0064297D"/>
    <w:rsid w:val="00642B18"/>
    <w:rsid w:val="00643C94"/>
    <w:rsid w:val="00644568"/>
    <w:rsid w:val="0064460B"/>
    <w:rsid w:val="00644C02"/>
    <w:rsid w:val="00645683"/>
    <w:rsid w:val="006458E3"/>
    <w:rsid w:val="00645D42"/>
    <w:rsid w:val="00650B1C"/>
    <w:rsid w:val="00650C79"/>
    <w:rsid w:val="006512C3"/>
    <w:rsid w:val="00652D1F"/>
    <w:rsid w:val="006531E2"/>
    <w:rsid w:val="00655E7F"/>
    <w:rsid w:val="00656C3E"/>
    <w:rsid w:val="00660A26"/>
    <w:rsid w:val="00660B03"/>
    <w:rsid w:val="00660C0A"/>
    <w:rsid w:val="0066103D"/>
    <w:rsid w:val="006610FC"/>
    <w:rsid w:val="00661C87"/>
    <w:rsid w:val="0066236E"/>
    <w:rsid w:val="00665240"/>
    <w:rsid w:val="0066559B"/>
    <w:rsid w:val="00666387"/>
    <w:rsid w:val="00670B7A"/>
    <w:rsid w:val="00671DA5"/>
    <w:rsid w:val="006724CB"/>
    <w:rsid w:val="0067256E"/>
    <w:rsid w:val="006729E2"/>
    <w:rsid w:val="006730CD"/>
    <w:rsid w:val="0067364D"/>
    <w:rsid w:val="006738B2"/>
    <w:rsid w:val="00673F4E"/>
    <w:rsid w:val="0067426E"/>
    <w:rsid w:val="00676DA7"/>
    <w:rsid w:val="00680554"/>
    <w:rsid w:val="00681641"/>
    <w:rsid w:val="00682B6A"/>
    <w:rsid w:val="006833F5"/>
    <w:rsid w:val="00683D5A"/>
    <w:rsid w:val="00685E66"/>
    <w:rsid w:val="00685E95"/>
    <w:rsid w:val="00686455"/>
    <w:rsid w:val="00691FA4"/>
    <w:rsid w:val="00694A6D"/>
    <w:rsid w:val="00694C9C"/>
    <w:rsid w:val="006961CE"/>
    <w:rsid w:val="006963E4"/>
    <w:rsid w:val="006967A9"/>
    <w:rsid w:val="006A07E7"/>
    <w:rsid w:val="006A0802"/>
    <w:rsid w:val="006A0DB1"/>
    <w:rsid w:val="006A46BF"/>
    <w:rsid w:val="006A508A"/>
    <w:rsid w:val="006A5867"/>
    <w:rsid w:val="006A621C"/>
    <w:rsid w:val="006B2299"/>
    <w:rsid w:val="006B30D7"/>
    <w:rsid w:val="006B3C50"/>
    <w:rsid w:val="006B4678"/>
    <w:rsid w:val="006B6875"/>
    <w:rsid w:val="006B7CDB"/>
    <w:rsid w:val="006C06A2"/>
    <w:rsid w:val="006C0A3D"/>
    <w:rsid w:val="006C1D6C"/>
    <w:rsid w:val="006C383B"/>
    <w:rsid w:val="006C3F07"/>
    <w:rsid w:val="006C409C"/>
    <w:rsid w:val="006C4C5B"/>
    <w:rsid w:val="006C4E78"/>
    <w:rsid w:val="006C5F16"/>
    <w:rsid w:val="006C792F"/>
    <w:rsid w:val="006D0190"/>
    <w:rsid w:val="006D1366"/>
    <w:rsid w:val="006D159F"/>
    <w:rsid w:val="006D3602"/>
    <w:rsid w:val="006D3BD9"/>
    <w:rsid w:val="006D3D02"/>
    <w:rsid w:val="006D419C"/>
    <w:rsid w:val="006D76FD"/>
    <w:rsid w:val="006E19BD"/>
    <w:rsid w:val="006E271B"/>
    <w:rsid w:val="006E2F18"/>
    <w:rsid w:val="006E2FCF"/>
    <w:rsid w:val="006E3E9F"/>
    <w:rsid w:val="006E4417"/>
    <w:rsid w:val="006E5263"/>
    <w:rsid w:val="006E6B76"/>
    <w:rsid w:val="006E6E89"/>
    <w:rsid w:val="006E7B17"/>
    <w:rsid w:val="006F148B"/>
    <w:rsid w:val="006F3291"/>
    <w:rsid w:val="006F529C"/>
    <w:rsid w:val="006F5CBC"/>
    <w:rsid w:val="006F5EFE"/>
    <w:rsid w:val="006F74F4"/>
    <w:rsid w:val="006F7EEE"/>
    <w:rsid w:val="00702BB6"/>
    <w:rsid w:val="0070556F"/>
    <w:rsid w:val="00705B6A"/>
    <w:rsid w:val="007070D6"/>
    <w:rsid w:val="007072FC"/>
    <w:rsid w:val="007103F9"/>
    <w:rsid w:val="00710747"/>
    <w:rsid w:val="00711B37"/>
    <w:rsid w:val="0071236B"/>
    <w:rsid w:val="00712738"/>
    <w:rsid w:val="0071435A"/>
    <w:rsid w:val="00714D4F"/>
    <w:rsid w:val="00714E5B"/>
    <w:rsid w:val="00715B26"/>
    <w:rsid w:val="0071627E"/>
    <w:rsid w:val="0071741C"/>
    <w:rsid w:val="0072082D"/>
    <w:rsid w:val="00721F35"/>
    <w:rsid w:val="007243F8"/>
    <w:rsid w:val="00725010"/>
    <w:rsid w:val="007251E8"/>
    <w:rsid w:val="00725F1D"/>
    <w:rsid w:val="00727001"/>
    <w:rsid w:val="0072712C"/>
    <w:rsid w:val="007275CE"/>
    <w:rsid w:val="007306DE"/>
    <w:rsid w:val="0073161A"/>
    <w:rsid w:val="00731BFA"/>
    <w:rsid w:val="00732A0B"/>
    <w:rsid w:val="00734D26"/>
    <w:rsid w:val="00736229"/>
    <w:rsid w:val="00736822"/>
    <w:rsid w:val="007368FC"/>
    <w:rsid w:val="00736DEC"/>
    <w:rsid w:val="007379ED"/>
    <w:rsid w:val="007400B5"/>
    <w:rsid w:val="007415B0"/>
    <w:rsid w:val="007416C9"/>
    <w:rsid w:val="007433BF"/>
    <w:rsid w:val="007436BF"/>
    <w:rsid w:val="00743D02"/>
    <w:rsid w:val="00744349"/>
    <w:rsid w:val="00746294"/>
    <w:rsid w:val="007469FB"/>
    <w:rsid w:val="0074743A"/>
    <w:rsid w:val="0075018D"/>
    <w:rsid w:val="007508D5"/>
    <w:rsid w:val="00751C1C"/>
    <w:rsid w:val="00751C55"/>
    <w:rsid w:val="00751F5A"/>
    <w:rsid w:val="00752428"/>
    <w:rsid w:val="00753270"/>
    <w:rsid w:val="00754768"/>
    <w:rsid w:val="00754841"/>
    <w:rsid w:val="00755F35"/>
    <w:rsid w:val="007561E0"/>
    <w:rsid w:val="00756FA8"/>
    <w:rsid w:val="00757B57"/>
    <w:rsid w:val="007609FF"/>
    <w:rsid w:val="007617A2"/>
    <w:rsid w:val="00761D28"/>
    <w:rsid w:val="0076422D"/>
    <w:rsid w:val="00764C7C"/>
    <w:rsid w:val="00765621"/>
    <w:rsid w:val="00765C9C"/>
    <w:rsid w:val="0077013A"/>
    <w:rsid w:val="007706A1"/>
    <w:rsid w:val="0077267A"/>
    <w:rsid w:val="007779CF"/>
    <w:rsid w:val="00777C08"/>
    <w:rsid w:val="007800AC"/>
    <w:rsid w:val="00780438"/>
    <w:rsid w:val="00781036"/>
    <w:rsid w:val="0078121A"/>
    <w:rsid w:val="007816C4"/>
    <w:rsid w:val="0078234F"/>
    <w:rsid w:val="00783FC9"/>
    <w:rsid w:val="0078546F"/>
    <w:rsid w:val="007868BF"/>
    <w:rsid w:val="007940F0"/>
    <w:rsid w:val="007942FA"/>
    <w:rsid w:val="00794FF7"/>
    <w:rsid w:val="007952D1"/>
    <w:rsid w:val="007963B1"/>
    <w:rsid w:val="007A0235"/>
    <w:rsid w:val="007A142D"/>
    <w:rsid w:val="007A1AD0"/>
    <w:rsid w:val="007A2CAC"/>
    <w:rsid w:val="007A312D"/>
    <w:rsid w:val="007A3276"/>
    <w:rsid w:val="007A3B3B"/>
    <w:rsid w:val="007A43FA"/>
    <w:rsid w:val="007A45F0"/>
    <w:rsid w:val="007A4C7F"/>
    <w:rsid w:val="007A4F7A"/>
    <w:rsid w:val="007A5107"/>
    <w:rsid w:val="007A7BB4"/>
    <w:rsid w:val="007B0CEB"/>
    <w:rsid w:val="007B1188"/>
    <w:rsid w:val="007B2026"/>
    <w:rsid w:val="007B233D"/>
    <w:rsid w:val="007B278E"/>
    <w:rsid w:val="007B3A7D"/>
    <w:rsid w:val="007B3CAA"/>
    <w:rsid w:val="007B40B9"/>
    <w:rsid w:val="007B7301"/>
    <w:rsid w:val="007B76DD"/>
    <w:rsid w:val="007C11E3"/>
    <w:rsid w:val="007C156D"/>
    <w:rsid w:val="007C22FE"/>
    <w:rsid w:val="007C2C9F"/>
    <w:rsid w:val="007C3396"/>
    <w:rsid w:val="007C3EA5"/>
    <w:rsid w:val="007C478E"/>
    <w:rsid w:val="007C4DA9"/>
    <w:rsid w:val="007C5484"/>
    <w:rsid w:val="007C6536"/>
    <w:rsid w:val="007C6836"/>
    <w:rsid w:val="007C7EF0"/>
    <w:rsid w:val="007D0B32"/>
    <w:rsid w:val="007D3444"/>
    <w:rsid w:val="007D3790"/>
    <w:rsid w:val="007D3BEA"/>
    <w:rsid w:val="007D411F"/>
    <w:rsid w:val="007D62EE"/>
    <w:rsid w:val="007D63FE"/>
    <w:rsid w:val="007E01A3"/>
    <w:rsid w:val="007E06B4"/>
    <w:rsid w:val="007E0D7F"/>
    <w:rsid w:val="007E1B70"/>
    <w:rsid w:val="007E1E5D"/>
    <w:rsid w:val="007E37B1"/>
    <w:rsid w:val="007E4DAD"/>
    <w:rsid w:val="007E5346"/>
    <w:rsid w:val="007E77F9"/>
    <w:rsid w:val="007F3509"/>
    <w:rsid w:val="007F366F"/>
    <w:rsid w:val="007F3B3A"/>
    <w:rsid w:val="007F43FE"/>
    <w:rsid w:val="007F592C"/>
    <w:rsid w:val="007F63B8"/>
    <w:rsid w:val="007F7F8C"/>
    <w:rsid w:val="00800A52"/>
    <w:rsid w:val="00800C00"/>
    <w:rsid w:val="00800F34"/>
    <w:rsid w:val="00806198"/>
    <w:rsid w:val="00807FCF"/>
    <w:rsid w:val="008118FF"/>
    <w:rsid w:val="00811E25"/>
    <w:rsid w:val="0081299A"/>
    <w:rsid w:val="00812E7C"/>
    <w:rsid w:val="00813AF4"/>
    <w:rsid w:val="00814973"/>
    <w:rsid w:val="008158B2"/>
    <w:rsid w:val="00815922"/>
    <w:rsid w:val="008160A8"/>
    <w:rsid w:val="00820DA3"/>
    <w:rsid w:val="00826631"/>
    <w:rsid w:val="00830A93"/>
    <w:rsid w:val="00830BE8"/>
    <w:rsid w:val="008318BC"/>
    <w:rsid w:val="00831C11"/>
    <w:rsid w:val="00831C6A"/>
    <w:rsid w:val="00831DFC"/>
    <w:rsid w:val="00831FE3"/>
    <w:rsid w:val="0083283C"/>
    <w:rsid w:val="00832D3F"/>
    <w:rsid w:val="0083458F"/>
    <w:rsid w:val="00834F16"/>
    <w:rsid w:val="0083544D"/>
    <w:rsid w:val="00836A65"/>
    <w:rsid w:val="00836AB0"/>
    <w:rsid w:val="00836EFE"/>
    <w:rsid w:val="00837F5E"/>
    <w:rsid w:val="00840ADC"/>
    <w:rsid w:val="0084111B"/>
    <w:rsid w:val="0084283D"/>
    <w:rsid w:val="00845D3D"/>
    <w:rsid w:val="008472D8"/>
    <w:rsid w:val="00847378"/>
    <w:rsid w:val="00847C37"/>
    <w:rsid w:val="00847D47"/>
    <w:rsid w:val="008511C6"/>
    <w:rsid w:val="00851DC4"/>
    <w:rsid w:val="0085311E"/>
    <w:rsid w:val="0085362D"/>
    <w:rsid w:val="0085598E"/>
    <w:rsid w:val="00860B8B"/>
    <w:rsid w:val="00860FF2"/>
    <w:rsid w:val="00861245"/>
    <w:rsid w:val="00862868"/>
    <w:rsid w:val="0086462A"/>
    <w:rsid w:val="00864AB3"/>
    <w:rsid w:val="00865527"/>
    <w:rsid w:val="00867ED4"/>
    <w:rsid w:val="00867F83"/>
    <w:rsid w:val="00872DDE"/>
    <w:rsid w:val="008751A7"/>
    <w:rsid w:val="00875276"/>
    <w:rsid w:val="00883C61"/>
    <w:rsid w:val="00883E57"/>
    <w:rsid w:val="00884041"/>
    <w:rsid w:val="008862B1"/>
    <w:rsid w:val="0088684B"/>
    <w:rsid w:val="00887650"/>
    <w:rsid w:val="00887E52"/>
    <w:rsid w:val="008907F9"/>
    <w:rsid w:val="00893E34"/>
    <w:rsid w:val="008952BA"/>
    <w:rsid w:val="00895453"/>
    <w:rsid w:val="00895AA2"/>
    <w:rsid w:val="00895C16"/>
    <w:rsid w:val="00896CAA"/>
    <w:rsid w:val="008974CC"/>
    <w:rsid w:val="0089750B"/>
    <w:rsid w:val="00897544"/>
    <w:rsid w:val="0089774A"/>
    <w:rsid w:val="008A01FA"/>
    <w:rsid w:val="008A0272"/>
    <w:rsid w:val="008A0959"/>
    <w:rsid w:val="008A3402"/>
    <w:rsid w:val="008A408F"/>
    <w:rsid w:val="008A516B"/>
    <w:rsid w:val="008A54C7"/>
    <w:rsid w:val="008A5ECF"/>
    <w:rsid w:val="008A5ED9"/>
    <w:rsid w:val="008A6EA6"/>
    <w:rsid w:val="008A7F27"/>
    <w:rsid w:val="008B03C1"/>
    <w:rsid w:val="008B25DF"/>
    <w:rsid w:val="008B4051"/>
    <w:rsid w:val="008B4A46"/>
    <w:rsid w:val="008B71F3"/>
    <w:rsid w:val="008C01C0"/>
    <w:rsid w:val="008C0CB7"/>
    <w:rsid w:val="008C16B8"/>
    <w:rsid w:val="008C3F82"/>
    <w:rsid w:val="008C5136"/>
    <w:rsid w:val="008C7464"/>
    <w:rsid w:val="008D0922"/>
    <w:rsid w:val="008D0B12"/>
    <w:rsid w:val="008D43A3"/>
    <w:rsid w:val="008D4BFD"/>
    <w:rsid w:val="008D5FA5"/>
    <w:rsid w:val="008E279C"/>
    <w:rsid w:val="008E2B13"/>
    <w:rsid w:val="008E506C"/>
    <w:rsid w:val="008E56F4"/>
    <w:rsid w:val="008E5801"/>
    <w:rsid w:val="008E5B28"/>
    <w:rsid w:val="008E5BA6"/>
    <w:rsid w:val="008E5F5B"/>
    <w:rsid w:val="008E7232"/>
    <w:rsid w:val="008F1752"/>
    <w:rsid w:val="008F2A1D"/>
    <w:rsid w:val="008F30F7"/>
    <w:rsid w:val="008F4375"/>
    <w:rsid w:val="008F473A"/>
    <w:rsid w:val="008F7418"/>
    <w:rsid w:val="008F7ACC"/>
    <w:rsid w:val="009000CD"/>
    <w:rsid w:val="00900AF9"/>
    <w:rsid w:val="00903117"/>
    <w:rsid w:val="00903DD9"/>
    <w:rsid w:val="009051A1"/>
    <w:rsid w:val="009055B6"/>
    <w:rsid w:val="00907282"/>
    <w:rsid w:val="00907506"/>
    <w:rsid w:val="00912A63"/>
    <w:rsid w:val="00912CCF"/>
    <w:rsid w:val="0091358C"/>
    <w:rsid w:val="00913ABD"/>
    <w:rsid w:val="00913EC3"/>
    <w:rsid w:val="00917071"/>
    <w:rsid w:val="00920A0D"/>
    <w:rsid w:val="00924823"/>
    <w:rsid w:val="00924F54"/>
    <w:rsid w:val="00925395"/>
    <w:rsid w:val="00927F78"/>
    <w:rsid w:val="009302E3"/>
    <w:rsid w:val="00930C93"/>
    <w:rsid w:val="00930F78"/>
    <w:rsid w:val="0093317D"/>
    <w:rsid w:val="00933C29"/>
    <w:rsid w:val="00934763"/>
    <w:rsid w:val="00935A5F"/>
    <w:rsid w:val="00935C54"/>
    <w:rsid w:val="00937D71"/>
    <w:rsid w:val="00937F62"/>
    <w:rsid w:val="0094055D"/>
    <w:rsid w:val="0094110B"/>
    <w:rsid w:val="009438D5"/>
    <w:rsid w:val="0094399D"/>
    <w:rsid w:val="00943ACA"/>
    <w:rsid w:val="00944674"/>
    <w:rsid w:val="00944778"/>
    <w:rsid w:val="0094566D"/>
    <w:rsid w:val="00945FB2"/>
    <w:rsid w:val="00945FBD"/>
    <w:rsid w:val="009468AF"/>
    <w:rsid w:val="009472F2"/>
    <w:rsid w:val="00947483"/>
    <w:rsid w:val="00950357"/>
    <w:rsid w:val="009523DC"/>
    <w:rsid w:val="0095459E"/>
    <w:rsid w:val="0095486B"/>
    <w:rsid w:val="00956504"/>
    <w:rsid w:val="009575FC"/>
    <w:rsid w:val="0096176F"/>
    <w:rsid w:val="0096196E"/>
    <w:rsid w:val="00964BB6"/>
    <w:rsid w:val="00965086"/>
    <w:rsid w:val="009669EA"/>
    <w:rsid w:val="0097241B"/>
    <w:rsid w:val="00972CA5"/>
    <w:rsid w:val="009730D1"/>
    <w:rsid w:val="009734A8"/>
    <w:rsid w:val="009741AF"/>
    <w:rsid w:val="00976FBC"/>
    <w:rsid w:val="009772BF"/>
    <w:rsid w:val="00977A80"/>
    <w:rsid w:val="0098020C"/>
    <w:rsid w:val="00984D4F"/>
    <w:rsid w:val="00984FB7"/>
    <w:rsid w:val="00990275"/>
    <w:rsid w:val="009908D7"/>
    <w:rsid w:val="009910EB"/>
    <w:rsid w:val="0099282B"/>
    <w:rsid w:val="009956D9"/>
    <w:rsid w:val="00996737"/>
    <w:rsid w:val="00996962"/>
    <w:rsid w:val="00997049"/>
    <w:rsid w:val="009A047E"/>
    <w:rsid w:val="009A059A"/>
    <w:rsid w:val="009A1CAF"/>
    <w:rsid w:val="009A2E6D"/>
    <w:rsid w:val="009A4C67"/>
    <w:rsid w:val="009A5541"/>
    <w:rsid w:val="009A6AC7"/>
    <w:rsid w:val="009A6DB6"/>
    <w:rsid w:val="009A74F6"/>
    <w:rsid w:val="009B1064"/>
    <w:rsid w:val="009B188C"/>
    <w:rsid w:val="009B2185"/>
    <w:rsid w:val="009B2B38"/>
    <w:rsid w:val="009B3F47"/>
    <w:rsid w:val="009B73B1"/>
    <w:rsid w:val="009C5DE0"/>
    <w:rsid w:val="009C7CE9"/>
    <w:rsid w:val="009D09E9"/>
    <w:rsid w:val="009D0C89"/>
    <w:rsid w:val="009D2363"/>
    <w:rsid w:val="009D2F8E"/>
    <w:rsid w:val="009D4557"/>
    <w:rsid w:val="009D6322"/>
    <w:rsid w:val="009D6477"/>
    <w:rsid w:val="009D7628"/>
    <w:rsid w:val="009D7DC5"/>
    <w:rsid w:val="009D7F93"/>
    <w:rsid w:val="009E1B0A"/>
    <w:rsid w:val="009E2118"/>
    <w:rsid w:val="009E2389"/>
    <w:rsid w:val="009E34E3"/>
    <w:rsid w:val="009E4D9E"/>
    <w:rsid w:val="009E6446"/>
    <w:rsid w:val="009F0E5C"/>
    <w:rsid w:val="009F14BB"/>
    <w:rsid w:val="009F1D45"/>
    <w:rsid w:val="009F2057"/>
    <w:rsid w:val="009F415F"/>
    <w:rsid w:val="009F5980"/>
    <w:rsid w:val="009F5D8B"/>
    <w:rsid w:val="00A010BE"/>
    <w:rsid w:val="00A02869"/>
    <w:rsid w:val="00A02F51"/>
    <w:rsid w:val="00A031D6"/>
    <w:rsid w:val="00A03655"/>
    <w:rsid w:val="00A103FF"/>
    <w:rsid w:val="00A11D5E"/>
    <w:rsid w:val="00A13D2F"/>
    <w:rsid w:val="00A140BF"/>
    <w:rsid w:val="00A14121"/>
    <w:rsid w:val="00A15B22"/>
    <w:rsid w:val="00A17C4C"/>
    <w:rsid w:val="00A22013"/>
    <w:rsid w:val="00A25899"/>
    <w:rsid w:val="00A25D95"/>
    <w:rsid w:val="00A2745A"/>
    <w:rsid w:val="00A3017B"/>
    <w:rsid w:val="00A308C5"/>
    <w:rsid w:val="00A30C34"/>
    <w:rsid w:val="00A30D5E"/>
    <w:rsid w:val="00A3156A"/>
    <w:rsid w:val="00A324FF"/>
    <w:rsid w:val="00A348EF"/>
    <w:rsid w:val="00A35BD7"/>
    <w:rsid w:val="00A36819"/>
    <w:rsid w:val="00A37CD7"/>
    <w:rsid w:val="00A37DE5"/>
    <w:rsid w:val="00A416B2"/>
    <w:rsid w:val="00A416FA"/>
    <w:rsid w:val="00A41869"/>
    <w:rsid w:val="00A4509F"/>
    <w:rsid w:val="00A4672F"/>
    <w:rsid w:val="00A52563"/>
    <w:rsid w:val="00A54DDC"/>
    <w:rsid w:val="00A6049F"/>
    <w:rsid w:val="00A62923"/>
    <w:rsid w:val="00A63C67"/>
    <w:rsid w:val="00A65C87"/>
    <w:rsid w:val="00A6668E"/>
    <w:rsid w:val="00A6798B"/>
    <w:rsid w:val="00A67C0D"/>
    <w:rsid w:val="00A67FE4"/>
    <w:rsid w:val="00A7446F"/>
    <w:rsid w:val="00A753D8"/>
    <w:rsid w:val="00A75CD7"/>
    <w:rsid w:val="00A773B4"/>
    <w:rsid w:val="00A8046E"/>
    <w:rsid w:val="00A811FF"/>
    <w:rsid w:val="00A84692"/>
    <w:rsid w:val="00A84711"/>
    <w:rsid w:val="00A905D4"/>
    <w:rsid w:val="00A96A94"/>
    <w:rsid w:val="00A97C27"/>
    <w:rsid w:val="00AA0476"/>
    <w:rsid w:val="00AA0923"/>
    <w:rsid w:val="00AA098E"/>
    <w:rsid w:val="00AA3873"/>
    <w:rsid w:val="00AA47B7"/>
    <w:rsid w:val="00AA58EB"/>
    <w:rsid w:val="00AA5CA4"/>
    <w:rsid w:val="00AB0C84"/>
    <w:rsid w:val="00AB12BF"/>
    <w:rsid w:val="00AB1806"/>
    <w:rsid w:val="00AB1807"/>
    <w:rsid w:val="00AB1F25"/>
    <w:rsid w:val="00AB28AC"/>
    <w:rsid w:val="00AB48EE"/>
    <w:rsid w:val="00AB5D59"/>
    <w:rsid w:val="00AC2F97"/>
    <w:rsid w:val="00AC3B1F"/>
    <w:rsid w:val="00AC48D8"/>
    <w:rsid w:val="00AC4DE1"/>
    <w:rsid w:val="00AC4EE6"/>
    <w:rsid w:val="00AC5D9C"/>
    <w:rsid w:val="00AC6551"/>
    <w:rsid w:val="00AC72FC"/>
    <w:rsid w:val="00AD04F3"/>
    <w:rsid w:val="00AD3FC5"/>
    <w:rsid w:val="00AD4054"/>
    <w:rsid w:val="00AD4372"/>
    <w:rsid w:val="00AD4C7A"/>
    <w:rsid w:val="00AD4E25"/>
    <w:rsid w:val="00AD6300"/>
    <w:rsid w:val="00AE118E"/>
    <w:rsid w:val="00AE1C9F"/>
    <w:rsid w:val="00AE2BA3"/>
    <w:rsid w:val="00AE3953"/>
    <w:rsid w:val="00AE39BB"/>
    <w:rsid w:val="00AE4DFD"/>
    <w:rsid w:val="00AE4E50"/>
    <w:rsid w:val="00AE596E"/>
    <w:rsid w:val="00AE6ACA"/>
    <w:rsid w:val="00AE766E"/>
    <w:rsid w:val="00AF003E"/>
    <w:rsid w:val="00AF09FB"/>
    <w:rsid w:val="00AF1BFB"/>
    <w:rsid w:val="00AF2792"/>
    <w:rsid w:val="00AF3A91"/>
    <w:rsid w:val="00AF6321"/>
    <w:rsid w:val="00AF76B8"/>
    <w:rsid w:val="00AF7C38"/>
    <w:rsid w:val="00B01A87"/>
    <w:rsid w:val="00B0358E"/>
    <w:rsid w:val="00B0427E"/>
    <w:rsid w:val="00B04E2A"/>
    <w:rsid w:val="00B04F84"/>
    <w:rsid w:val="00B053A1"/>
    <w:rsid w:val="00B068F1"/>
    <w:rsid w:val="00B06EC7"/>
    <w:rsid w:val="00B0710C"/>
    <w:rsid w:val="00B116F9"/>
    <w:rsid w:val="00B163B5"/>
    <w:rsid w:val="00B176E1"/>
    <w:rsid w:val="00B201AE"/>
    <w:rsid w:val="00B2042D"/>
    <w:rsid w:val="00B206AE"/>
    <w:rsid w:val="00B219F8"/>
    <w:rsid w:val="00B21F66"/>
    <w:rsid w:val="00B2204B"/>
    <w:rsid w:val="00B22059"/>
    <w:rsid w:val="00B22231"/>
    <w:rsid w:val="00B23662"/>
    <w:rsid w:val="00B23BC6"/>
    <w:rsid w:val="00B25F3E"/>
    <w:rsid w:val="00B2779E"/>
    <w:rsid w:val="00B3258F"/>
    <w:rsid w:val="00B35E02"/>
    <w:rsid w:val="00B36133"/>
    <w:rsid w:val="00B41584"/>
    <w:rsid w:val="00B439F8"/>
    <w:rsid w:val="00B447F9"/>
    <w:rsid w:val="00B45C7E"/>
    <w:rsid w:val="00B469AD"/>
    <w:rsid w:val="00B46BF7"/>
    <w:rsid w:val="00B47199"/>
    <w:rsid w:val="00B47DC9"/>
    <w:rsid w:val="00B50545"/>
    <w:rsid w:val="00B508F9"/>
    <w:rsid w:val="00B50C2D"/>
    <w:rsid w:val="00B52E9C"/>
    <w:rsid w:val="00B57965"/>
    <w:rsid w:val="00B604E4"/>
    <w:rsid w:val="00B63AA4"/>
    <w:rsid w:val="00B648D2"/>
    <w:rsid w:val="00B6547E"/>
    <w:rsid w:val="00B654FC"/>
    <w:rsid w:val="00B65F8E"/>
    <w:rsid w:val="00B65FC2"/>
    <w:rsid w:val="00B66CC9"/>
    <w:rsid w:val="00B67A21"/>
    <w:rsid w:val="00B67EF6"/>
    <w:rsid w:val="00B721AE"/>
    <w:rsid w:val="00B734EC"/>
    <w:rsid w:val="00B73C3A"/>
    <w:rsid w:val="00B7591B"/>
    <w:rsid w:val="00B75D19"/>
    <w:rsid w:val="00B761DC"/>
    <w:rsid w:val="00B7714C"/>
    <w:rsid w:val="00B7732C"/>
    <w:rsid w:val="00B8053B"/>
    <w:rsid w:val="00B80956"/>
    <w:rsid w:val="00B81A8C"/>
    <w:rsid w:val="00B82133"/>
    <w:rsid w:val="00B84925"/>
    <w:rsid w:val="00B84BC6"/>
    <w:rsid w:val="00B85E4E"/>
    <w:rsid w:val="00B86AEE"/>
    <w:rsid w:val="00B86D6C"/>
    <w:rsid w:val="00B872C3"/>
    <w:rsid w:val="00B87851"/>
    <w:rsid w:val="00B90316"/>
    <w:rsid w:val="00B90568"/>
    <w:rsid w:val="00B90D59"/>
    <w:rsid w:val="00B916E9"/>
    <w:rsid w:val="00B93B78"/>
    <w:rsid w:val="00B952D3"/>
    <w:rsid w:val="00B956CF"/>
    <w:rsid w:val="00B96B32"/>
    <w:rsid w:val="00BA11DE"/>
    <w:rsid w:val="00BA161E"/>
    <w:rsid w:val="00BA1DFD"/>
    <w:rsid w:val="00BA247A"/>
    <w:rsid w:val="00BA3260"/>
    <w:rsid w:val="00BA50D4"/>
    <w:rsid w:val="00BA5AA8"/>
    <w:rsid w:val="00BA6F13"/>
    <w:rsid w:val="00BB0DCB"/>
    <w:rsid w:val="00BB23E3"/>
    <w:rsid w:val="00BB31EA"/>
    <w:rsid w:val="00BB33A4"/>
    <w:rsid w:val="00BB714A"/>
    <w:rsid w:val="00BC002C"/>
    <w:rsid w:val="00BC0EAB"/>
    <w:rsid w:val="00BC14AA"/>
    <w:rsid w:val="00BC446B"/>
    <w:rsid w:val="00BC54C1"/>
    <w:rsid w:val="00BC6948"/>
    <w:rsid w:val="00BD06E4"/>
    <w:rsid w:val="00BD183C"/>
    <w:rsid w:val="00BD2351"/>
    <w:rsid w:val="00BD5580"/>
    <w:rsid w:val="00BD5B29"/>
    <w:rsid w:val="00BD6177"/>
    <w:rsid w:val="00BD6763"/>
    <w:rsid w:val="00BD772E"/>
    <w:rsid w:val="00BE1AC4"/>
    <w:rsid w:val="00BE25FA"/>
    <w:rsid w:val="00BE55CB"/>
    <w:rsid w:val="00BE6D3D"/>
    <w:rsid w:val="00BE6D96"/>
    <w:rsid w:val="00BE7D02"/>
    <w:rsid w:val="00BF023B"/>
    <w:rsid w:val="00BF1A03"/>
    <w:rsid w:val="00BF35D2"/>
    <w:rsid w:val="00BF3877"/>
    <w:rsid w:val="00BF4945"/>
    <w:rsid w:val="00BF720C"/>
    <w:rsid w:val="00BF729B"/>
    <w:rsid w:val="00BF7638"/>
    <w:rsid w:val="00C00658"/>
    <w:rsid w:val="00C04221"/>
    <w:rsid w:val="00C057A4"/>
    <w:rsid w:val="00C07E3B"/>
    <w:rsid w:val="00C10012"/>
    <w:rsid w:val="00C101FF"/>
    <w:rsid w:val="00C10580"/>
    <w:rsid w:val="00C122AB"/>
    <w:rsid w:val="00C1299B"/>
    <w:rsid w:val="00C14482"/>
    <w:rsid w:val="00C15CB1"/>
    <w:rsid w:val="00C163EB"/>
    <w:rsid w:val="00C170D8"/>
    <w:rsid w:val="00C177F7"/>
    <w:rsid w:val="00C202BF"/>
    <w:rsid w:val="00C2057B"/>
    <w:rsid w:val="00C21133"/>
    <w:rsid w:val="00C226C4"/>
    <w:rsid w:val="00C23707"/>
    <w:rsid w:val="00C23A6B"/>
    <w:rsid w:val="00C25CBE"/>
    <w:rsid w:val="00C27AC9"/>
    <w:rsid w:val="00C308CA"/>
    <w:rsid w:val="00C310AA"/>
    <w:rsid w:val="00C317B6"/>
    <w:rsid w:val="00C33445"/>
    <w:rsid w:val="00C33498"/>
    <w:rsid w:val="00C33D5E"/>
    <w:rsid w:val="00C34DF0"/>
    <w:rsid w:val="00C377A8"/>
    <w:rsid w:val="00C37F0E"/>
    <w:rsid w:val="00C41042"/>
    <w:rsid w:val="00C410ED"/>
    <w:rsid w:val="00C42846"/>
    <w:rsid w:val="00C428A1"/>
    <w:rsid w:val="00C4382D"/>
    <w:rsid w:val="00C4402B"/>
    <w:rsid w:val="00C4415D"/>
    <w:rsid w:val="00C44B0D"/>
    <w:rsid w:val="00C46910"/>
    <w:rsid w:val="00C46DFF"/>
    <w:rsid w:val="00C47BB3"/>
    <w:rsid w:val="00C541FE"/>
    <w:rsid w:val="00C5440C"/>
    <w:rsid w:val="00C55F3A"/>
    <w:rsid w:val="00C5686F"/>
    <w:rsid w:val="00C57AE4"/>
    <w:rsid w:val="00C60576"/>
    <w:rsid w:val="00C61AFC"/>
    <w:rsid w:val="00C62750"/>
    <w:rsid w:val="00C62E0D"/>
    <w:rsid w:val="00C63209"/>
    <w:rsid w:val="00C64032"/>
    <w:rsid w:val="00C6422A"/>
    <w:rsid w:val="00C64476"/>
    <w:rsid w:val="00C64FFB"/>
    <w:rsid w:val="00C65CBF"/>
    <w:rsid w:val="00C66251"/>
    <w:rsid w:val="00C66BD2"/>
    <w:rsid w:val="00C66F11"/>
    <w:rsid w:val="00C67870"/>
    <w:rsid w:val="00C67D4D"/>
    <w:rsid w:val="00C70753"/>
    <w:rsid w:val="00C7113B"/>
    <w:rsid w:val="00C72EA2"/>
    <w:rsid w:val="00C73205"/>
    <w:rsid w:val="00C73ACE"/>
    <w:rsid w:val="00C7591A"/>
    <w:rsid w:val="00C75E7E"/>
    <w:rsid w:val="00C77079"/>
    <w:rsid w:val="00C773ED"/>
    <w:rsid w:val="00C77A77"/>
    <w:rsid w:val="00C77C02"/>
    <w:rsid w:val="00C77FF6"/>
    <w:rsid w:val="00C807A6"/>
    <w:rsid w:val="00C81E38"/>
    <w:rsid w:val="00C8296C"/>
    <w:rsid w:val="00C83DF5"/>
    <w:rsid w:val="00C85C63"/>
    <w:rsid w:val="00C90A4A"/>
    <w:rsid w:val="00C90C9A"/>
    <w:rsid w:val="00C91AAA"/>
    <w:rsid w:val="00C93A0C"/>
    <w:rsid w:val="00C941C9"/>
    <w:rsid w:val="00C96B61"/>
    <w:rsid w:val="00C96DAF"/>
    <w:rsid w:val="00C973D8"/>
    <w:rsid w:val="00CA0AF2"/>
    <w:rsid w:val="00CA0F90"/>
    <w:rsid w:val="00CA1C76"/>
    <w:rsid w:val="00CA2AA7"/>
    <w:rsid w:val="00CA3311"/>
    <w:rsid w:val="00CA372B"/>
    <w:rsid w:val="00CA42CD"/>
    <w:rsid w:val="00CA4458"/>
    <w:rsid w:val="00CA53E8"/>
    <w:rsid w:val="00CA5B95"/>
    <w:rsid w:val="00CA5C96"/>
    <w:rsid w:val="00CA6153"/>
    <w:rsid w:val="00CA76D5"/>
    <w:rsid w:val="00CB0308"/>
    <w:rsid w:val="00CB0AD6"/>
    <w:rsid w:val="00CB0F4C"/>
    <w:rsid w:val="00CB3FA7"/>
    <w:rsid w:val="00CB41E2"/>
    <w:rsid w:val="00CB53AA"/>
    <w:rsid w:val="00CB70A8"/>
    <w:rsid w:val="00CB7269"/>
    <w:rsid w:val="00CB7B80"/>
    <w:rsid w:val="00CC0156"/>
    <w:rsid w:val="00CC0775"/>
    <w:rsid w:val="00CC4D81"/>
    <w:rsid w:val="00CC6160"/>
    <w:rsid w:val="00CC7A1D"/>
    <w:rsid w:val="00CC7B2D"/>
    <w:rsid w:val="00CD0080"/>
    <w:rsid w:val="00CD1711"/>
    <w:rsid w:val="00CD205F"/>
    <w:rsid w:val="00CD27FA"/>
    <w:rsid w:val="00CD2AAF"/>
    <w:rsid w:val="00CD2BA3"/>
    <w:rsid w:val="00CD3628"/>
    <w:rsid w:val="00CD3E30"/>
    <w:rsid w:val="00CD5645"/>
    <w:rsid w:val="00CD69B1"/>
    <w:rsid w:val="00CE13FC"/>
    <w:rsid w:val="00CE19D0"/>
    <w:rsid w:val="00CE228F"/>
    <w:rsid w:val="00CE2B2F"/>
    <w:rsid w:val="00CE47C2"/>
    <w:rsid w:val="00CE5CED"/>
    <w:rsid w:val="00CE772E"/>
    <w:rsid w:val="00CF03D5"/>
    <w:rsid w:val="00CF0832"/>
    <w:rsid w:val="00CF0EAE"/>
    <w:rsid w:val="00CF4828"/>
    <w:rsid w:val="00CF4B9A"/>
    <w:rsid w:val="00CF574A"/>
    <w:rsid w:val="00CF725A"/>
    <w:rsid w:val="00CF77EA"/>
    <w:rsid w:val="00D014D3"/>
    <w:rsid w:val="00D01CA8"/>
    <w:rsid w:val="00D032D8"/>
    <w:rsid w:val="00D0396A"/>
    <w:rsid w:val="00D03E61"/>
    <w:rsid w:val="00D04850"/>
    <w:rsid w:val="00D05D2B"/>
    <w:rsid w:val="00D05FDB"/>
    <w:rsid w:val="00D06368"/>
    <w:rsid w:val="00D069F2"/>
    <w:rsid w:val="00D0782D"/>
    <w:rsid w:val="00D07E57"/>
    <w:rsid w:val="00D106BF"/>
    <w:rsid w:val="00D12E38"/>
    <w:rsid w:val="00D1362B"/>
    <w:rsid w:val="00D136AA"/>
    <w:rsid w:val="00D15470"/>
    <w:rsid w:val="00D15EC1"/>
    <w:rsid w:val="00D17A7F"/>
    <w:rsid w:val="00D17DB6"/>
    <w:rsid w:val="00D216E3"/>
    <w:rsid w:val="00D248FE"/>
    <w:rsid w:val="00D301D3"/>
    <w:rsid w:val="00D31650"/>
    <w:rsid w:val="00D32F2D"/>
    <w:rsid w:val="00D34C59"/>
    <w:rsid w:val="00D357A7"/>
    <w:rsid w:val="00D3724D"/>
    <w:rsid w:val="00D37371"/>
    <w:rsid w:val="00D378EE"/>
    <w:rsid w:val="00D40C01"/>
    <w:rsid w:val="00D41BDF"/>
    <w:rsid w:val="00D4201D"/>
    <w:rsid w:val="00D43178"/>
    <w:rsid w:val="00D44AAA"/>
    <w:rsid w:val="00D45AD7"/>
    <w:rsid w:val="00D4669A"/>
    <w:rsid w:val="00D47068"/>
    <w:rsid w:val="00D50289"/>
    <w:rsid w:val="00D5275E"/>
    <w:rsid w:val="00D56B81"/>
    <w:rsid w:val="00D56C8C"/>
    <w:rsid w:val="00D56F6B"/>
    <w:rsid w:val="00D57097"/>
    <w:rsid w:val="00D57A38"/>
    <w:rsid w:val="00D57C0A"/>
    <w:rsid w:val="00D6071D"/>
    <w:rsid w:val="00D60DBF"/>
    <w:rsid w:val="00D61584"/>
    <w:rsid w:val="00D61750"/>
    <w:rsid w:val="00D647D2"/>
    <w:rsid w:val="00D67098"/>
    <w:rsid w:val="00D7117E"/>
    <w:rsid w:val="00D71ECB"/>
    <w:rsid w:val="00D72145"/>
    <w:rsid w:val="00D72A58"/>
    <w:rsid w:val="00D73215"/>
    <w:rsid w:val="00D738E7"/>
    <w:rsid w:val="00D77955"/>
    <w:rsid w:val="00D826D8"/>
    <w:rsid w:val="00D833C6"/>
    <w:rsid w:val="00D85335"/>
    <w:rsid w:val="00D85453"/>
    <w:rsid w:val="00D8634E"/>
    <w:rsid w:val="00D86972"/>
    <w:rsid w:val="00D90045"/>
    <w:rsid w:val="00D90A1C"/>
    <w:rsid w:val="00D90E6E"/>
    <w:rsid w:val="00D92922"/>
    <w:rsid w:val="00D92FA7"/>
    <w:rsid w:val="00D94A3A"/>
    <w:rsid w:val="00D951AC"/>
    <w:rsid w:val="00D95EB6"/>
    <w:rsid w:val="00D96509"/>
    <w:rsid w:val="00D96B4D"/>
    <w:rsid w:val="00D971E8"/>
    <w:rsid w:val="00D976F5"/>
    <w:rsid w:val="00DA054E"/>
    <w:rsid w:val="00DA4752"/>
    <w:rsid w:val="00DA59CD"/>
    <w:rsid w:val="00DA6828"/>
    <w:rsid w:val="00DB0B06"/>
    <w:rsid w:val="00DB1A58"/>
    <w:rsid w:val="00DB266B"/>
    <w:rsid w:val="00DB2832"/>
    <w:rsid w:val="00DB3204"/>
    <w:rsid w:val="00DB443B"/>
    <w:rsid w:val="00DB5A1A"/>
    <w:rsid w:val="00DC011C"/>
    <w:rsid w:val="00DC0319"/>
    <w:rsid w:val="00DC0E7B"/>
    <w:rsid w:val="00DC15A0"/>
    <w:rsid w:val="00DC223A"/>
    <w:rsid w:val="00DC25B6"/>
    <w:rsid w:val="00DC3AC8"/>
    <w:rsid w:val="00DC3ADE"/>
    <w:rsid w:val="00DC462D"/>
    <w:rsid w:val="00DC479C"/>
    <w:rsid w:val="00DC6AB6"/>
    <w:rsid w:val="00DD1B12"/>
    <w:rsid w:val="00DD1C1C"/>
    <w:rsid w:val="00DD23D6"/>
    <w:rsid w:val="00DD2E87"/>
    <w:rsid w:val="00DD4FED"/>
    <w:rsid w:val="00DD62BC"/>
    <w:rsid w:val="00DD7238"/>
    <w:rsid w:val="00DD7CD6"/>
    <w:rsid w:val="00DE02AA"/>
    <w:rsid w:val="00DE03CD"/>
    <w:rsid w:val="00DE0CDF"/>
    <w:rsid w:val="00DE102F"/>
    <w:rsid w:val="00DE1240"/>
    <w:rsid w:val="00DE21AA"/>
    <w:rsid w:val="00DE2635"/>
    <w:rsid w:val="00DE358A"/>
    <w:rsid w:val="00DE56DE"/>
    <w:rsid w:val="00DE5963"/>
    <w:rsid w:val="00DE62D2"/>
    <w:rsid w:val="00DE6B42"/>
    <w:rsid w:val="00DF0496"/>
    <w:rsid w:val="00DF0587"/>
    <w:rsid w:val="00DF0CAF"/>
    <w:rsid w:val="00DF5C9F"/>
    <w:rsid w:val="00DF79B2"/>
    <w:rsid w:val="00DF7A71"/>
    <w:rsid w:val="00E0128F"/>
    <w:rsid w:val="00E019AA"/>
    <w:rsid w:val="00E01BAF"/>
    <w:rsid w:val="00E02C90"/>
    <w:rsid w:val="00E03059"/>
    <w:rsid w:val="00E041B0"/>
    <w:rsid w:val="00E04533"/>
    <w:rsid w:val="00E056EE"/>
    <w:rsid w:val="00E06675"/>
    <w:rsid w:val="00E06E9D"/>
    <w:rsid w:val="00E07EC6"/>
    <w:rsid w:val="00E11053"/>
    <w:rsid w:val="00E11A41"/>
    <w:rsid w:val="00E11C7B"/>
    <w:rsid w:val="00E12A00"/>
    <w:rsid w:val="00E166D3"/>
    <w:rsid w:val="00E17010"/>
    <w:rsid w:val="00E17CA3"/>
    <w:rsid w:val="00E2142F"/>
    <w:rsid w:val="00E216A1"/>
    <w:rsid w:val="00E21B69"/>
    <w:rsid w:val="00E2296B"/>
    <w:rsid w:val="00E2378B"/>
    <w:rsid w:val="00E27372"/>
    <w:rsid w:val="00E30C85"/>
    <w:rsid w:val="00E30F05"/>
    <w:rsid w:val="00E3183B"/>
    <w:rsid w:val="00E332D3"/>
    <w:rsid w:val="00E334B1"/>
    <w:rsid w:val="00E33AC4"/>
    <w:rsid w:val="00E34299"/>
    <w:rsid w:val="00E34639"/>
    <w:rsid w:val="00E34A0C"/>
    <w:rsid w:val="00E34C2C"/>
    <w:rsid w:val="00E34CB7"/>
    <w:rsid w:val="00E36D1D"/>
    <w:rsid w:val="00E36E03"/>
    <w:rsid w:val="00E36EB8"/>
    <w:rsid w:val="00E40A06"/>
    <w:rsid w:val="00E40DEE"/>
    <w:rsid w:val="00E40FC9"/>
    <w:rsid w:val="00E41CC5"/>
    <w:rsid w:val="00E43084"/>
    <w:rsid w:val="00E43221"/>
    <w:rsid w:val="00E43C08"/>
    <w:rsid w:val="00E43C3C"/>
    <w:rsid w:val="00E44FA5"/>
    <w:rsid w:val="00E46C35"/>
    <w:rsid w:val="00E47DB7"/>
    <w:rsid w:val="00E50952"/>
    <w:rsid w:val="00E51FF5"/>
    <w:rsid w:val="00E52272"/>
    <w:rsid w:val="00E53507"/>
    <w:rsid w:val="00E55B02"/>
    <w:rsid w:val="00E55E65"/>
    <w:rsid w:val="00E56C8B"/>
    <w:rsid w:val="00E5764C"/>
    <w:rsid w:val="00E603FC"/>
    <w:rsid w:val="00E618E5"/>
    <w:rsid w:val="00E62371"/>
    <w:rsid w:val="00E6371E"/>
    <w:rsid w:val="00E63F46"/>
    <w:rsid w:val="00E65A26"/>
    <w:rsid w:val="00E65A2B"/>
    <w:rsid w:val="00E66CB4"/>
    <w:rsid w:val="00E673DF"/>
    <w:rsid w:val="00E70362"/>
    <w:rsid w:val="00E719E7"/>
    <w:rsid w:val="00E71D40"/>
    <w:rsid w:val="00E7211F"/>
    <w:rsid w:val="00E72963"/>
    <w:rsid w:val="00E73979"/>
    <w:rsid w:val="00E748CD"/>
    <w:rsid w:val="00E76425"/>
    <w:rsid w:val="00E8052B"/>
    <w:rsid w:val="00E80A5C"/>
    <w:rsid w:val="00E82642"/>
    <w:rsid w:val="00E85202"/>
    <w:rsid w:val="00E8664F"/>
    <w:rsid w:val="00E86D58"/>
    <w:rsid w:val="00E876DC"/>
    <w:rsid w:val="00E9043F"/>
    <w:rsid w:val="00E9262F"/>
    <w:rsid w:val="00E9389E"/>
    <w:rsid w:val="00E93EFC"/>
    <w:rsid w:val="00E94C0E"/>
    <w:rsid w:val="00E94DA1"/>
    <w:rsid w:val="00E95BEE"/>
    <w:rsid w:val="00EA0824"/>
    <w:rsid w:val="00EA08A5"/>
    <w:rsid w:val="00EA0914"/>
    <w:rsid w:val="00EA093B"/>
    <w:rsid w:val="00EA2DA5"/>
    <w:rsid w:val="00EA52F8"/>
    <w:rsid w:val="00EA59D1"/>
    <w:rsid w:val="00EA693C"/>
    <w:rsid w:val="00EA7C27"/>
    <w:rsid w:val="00EB05F8"/>
    <w:rsid w:val="00EB10CD"/>
    <w:rsid w:val="00EB1992"/>
    <w:rsid w:val="00EB2564"/>
    <w:rsid w:val="00EB2779"/>
    <w:rsid w:val="00EB286D"/>
    <w:rsid w:val="00EB287D"/>
    <w:rsid w:val="00EB4014"/>
    <w:rsid w:val="00EB5F9B"/>
    <w:rsid w:val="00EB7F33"/>
    <w:rsid w:val="00EC2738"/>
    <w:rsid w:val="00EC2E8E"/>
    <w:rsid w:val="00EC50D6"/>
    <w:rsid w:val="00EC5974"/>
    <w:rsid w:val="00EC6307"/>
    <w:rsid w:val="00EC6FDC"/>
    <w:rsid w:val="00EC7B4F"/>
    <w:rsid w:val="00ED0224"/>
    <w:rsid w:val="00ED0A0A"/>
    <w:rsid w:val="00ED4A37"/>
    <w:rsid w:val="00ED7B00"/>
    <w:rsid w:val="00EE0C59"/>
    <w:rsid w:val="00EE117D"/>
    <w:rsid w:val="00EE12B5"/>
    <w:rsid w:val="00EE29E7"/>
    <w:rsid w:val="00EE499F"/>
    <w:rsid w:val="00EE6311"/>
    <w:rsid w:val="00EE7D7B"/>
    <w:rsid w:val="00EE7F09"/>
    <w:rsid w:val="00EF4C0F"/>
    <w:rsid w:val="00EF51CD"/>
    <w:rsid w:val="00EF71A7"/>
    <w:rsid w:val="00EF7484"/>
    <w:rsid w:val="00EF7B5F"/>
    <w:rsid w:val="00F02070"/>
    <w:rsid w:val="00F02EE4"/>
    <w:rsid w:val="00F02FE1"/>
    <w:rsid w:val="00F04337"/>
    <w:rsid w:val="00F04C66"/>
    <w:rsid w:val="00F05BC6"/>
    <w:rsid w:val="00F06464"/>
    <w:rsid w:val="00F12CBC"/>
    <w:rsid w:val="00F13559"/>
    <w:rsid w:val="00F15794"/>
    <w:rsid w:val="00F1590D"/>
    <w:rsid w:val="00F211E8"/>
    <w:rsid w:val="00F21BA4"/>
    <w:rsid w:val="00F24ED8"/>
    <w:rsid w:val="00F25EA6"/>
    <w:rsid w:val="00F277C4"/>
    <w:rsid w:val="00F27817"/>
    <w:rsid w:val="00F304F0"/>
    <w:rsid w:val="00F30E9B"/>
    <w:rsid w:val="00F3175E"/>
    <w:rsid w:val="00F31A09"/>
    <w:rsid w:val="00F3272B"/>
    <w:rsid w:val="00F33919"/>
    <w:rsid w:val="00F34262"/>
    <w:rsid w:val="00F347B9"/>
    <w:rsid w:val="00F36E9E"/>
    <w:rsid w:val="00F40309"/>
    <w:rsid w:val="00F42D72"/>
    <w:rsid w:val="00F436A7"/>
    <w:rsid w:val="00F457D0"/>
    <w:rsid w:val="00F458EF"/>
    <w:rsid w:val="00F467BF"/>
    <w:rsid w:val="00F47EF6"/>
    <w:rsid w:val="00F51091"/>
    <w:rsid w:val="00F53C7A"/>
    <w:rsid w:val="00F54656"/>
    <w:rsid w:val="00F5607D"/>
    <w:rsid w:val="00F56B76"/>
    <w:rsid w:val="00F579D7"/>
    <w:rsid w:val="00F6018D"/>
    <w:rsid w:val="00F642E7"/>
    <w:rsid w:val="00F64E1D"/>
    <w:rsid w:val="00F652A9"/>
    <w:rsid w:val="00F66626"/>
    <w:rsid w:val="00F66FDC"/>
    <w:rsid w:val="00F7049D"/>
    <w:rsid w:val="00F70C7D"/>
    <w:rsid w:val="00F72CF2"/>
    <w:rsid w:val="00F72FBA"/>
    <w:rsid w:val="00F757BF"/>
    <w:rsid w:val="00F814F5"/>
    <w:rsid w:val="00F82677"/>
    <w:rsid w:val="00F83B7E"/>
    <w:rsid w:val="00F8401D"/>
    <w:rsid w:val="00F85F49"/>
    <w:rsid w:val="00F8660E"/>
    <w:rsid w:val="00F87E17"/>
    <w:rsid w:val="00F900CF"/>
    <w:rsid w:val="00F91157"/>
    <w:rsid w:val="00F93C6C"/>
    <w:rsid w:val="00F94707"/>
    <w:rsid w:val="00F9512F"/>
    <w:rsid w:val="00F95A3C"/>
    <w:rsid w:val="00F96B45"/>
    <w:rsid w:val="00F96ED2"/>
    <w:rsid w:val="00FA152F"/>
    <w:rsid w:val="00FA222B"/>
    <w:rsid w:val="00FA45CA"/>
    <w:rsid w:val="00FA4615"/>
    <w:rsid w:val="00FA4B43"/>
    <w:rsid w:val="00FA702C"/>
    <w:rsid w:val="00FA72DF"/>
    <w:rsid w:val="00FA75BE"/>
    <w:rsid w:val="00FB1B4F"/>
    <w:rsid w:val="00FB31E5"/>
    <w:rsid w:val="00FB3D1A"/>
    <w:rsid w:val="00FB4215"/>
    <w:rsid w:val="00FB65FD"/>
    <w:rsid w:val="00FB6CB4"/>
    <w:rsid w:val="00FB721E"/>
    <w:rsid w:val="00FB7C55"/>
    <w:rsid w:val="00FC0846"/>
    <w:rsid w:val="00FC088B"/>
    <w:rsid w:val="00FC3AED"/>
    <w:rsid w:val="00FC45CA"/>
    <w:rsid w:val="00FC6A07"/>
    <w:rsid w:val="00FC768C"/>
    <w:rsid w:val="00FD0CC1"/>
    <w:rsid w:val="00FD2188"/>
    <w:rsid w:val="00FD4361"/>
    <w:rsid w:val="00FD5A0D"/>
    <w:rsid w:val="00FD6C37"/>
    <w:rsid w:val="00FD76B7"/>
    <w:rsid w:val="00FD7F95"/>
    <w:rsid w:val="00FE0A89"/>
    <w:rsid w:val="00FE13DB"/>
    <w:rsid w:val="00FE145A"/>
    <w:rsid w:val="00FE4255"/>
    <w:rsid w:val="00FE492C"/>
    <w:rsid w:val="00FE50CB"/>
    <w:rsid w:val="00FE5247"/>
    <w:rsid w:val="00FE59BF"/>
    <w:rsid w:val="00FE5E0E"/>
    <w:rsid w:val="00FE5F8F"/>
    <w:rsid w:val="00FE6A0F"/>
    <w:rsid w:val="00FE6C66"/>
    <w:rsid w:val="00FF001F"/>
    <w:rsid w:val="00FF0D90"/>
    <w:rsid w:val="00FF1220"/>
    <w:rsid w:val="00FF14B9"/>
    <w:rsid w:val="00FF18F8"/>
    <w:rsid w:val="00FF243B"/>
    <w:rsid w:val="00FF2583"/>
    <w:rsid w:val="00FF25CF"/>
    <w:rsid w:val="00FF3F2C"/>
    <w:rsid w:val="00FF49F2"/>
    <w:rsid w:val="00FF4ACA"/>
    <w:rsid w:val="00FF4D05"/>
    <w:rsid w:val="00FF4F5A"/>
    <w:rsid w:val="00FF589F"/>
    <w:rsid w:val="00FF63CD"/>
    <w:rsid w:val="00FF6CA7"/>
    <w:rsid w:val="00FF70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103F9"/>
    <w:pPr>
      <w:widowControl w:val="0"/>
      <w:jc w:val="both"/>
    </w:pPr>
    <w:rPr>
      <w:rFonts w:ascii="Times New Roman" w:eastAsia="MS Gothic" w:hAnsi="Times New Roman" w:cs="Times New Roman"/>
      <w:szCs w:val="21"/>
    </w:rPr>
  </w:style>
  <w:style w:type="paragraph" w:styleId="1">
    <w:name w:val="heading 1"/>
    <w:basedOn w:val="a"/>
    <w:next w:val="a"/>
    <w:link w:val="1Char"/>
    <w:uiPriority w:val="9"/>
    <w:qFormat/>
    <w:rsid w:val="00807FC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103F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103F9"/>
    <w:rPr>
      <w:sz w:val="18"/>
      <w:szCs w:val="18"/>
    </w:rPr>
  </w:style>
  <w:style w:type="paragraph" w:styleId="a4">
    <w:name w:val="footer"/>
    <w:basedOn w:val="a"/>
    <w:link w:val="Char0"/>
    <w:uiPriority w:val="99"/>
    <w:unhideWhenUsed/>
    <w:rsid w:val="007103F9"/>
    <w:pPr>
      <w:tabs>
        <w:tab w:val="center" w:pos="4153"/>
        <w:tab w:val="right" w:pos="8306"/>
      </w:tabs>
      <w:snapToGrid w:val="0"/>
      <w:jc w:val="left"/>
    </w:pPr>
    <w:rPr>
      <w:sz w:val="18"/>
      <w:szCs w:val="18"/>
    </w:rPr>
  </w:style>
  <w:style w:type="character" w:customStyle="1" w:styleId="Char0">
    <w:name w:val="页脚 Char"/>
    <w:basedOn w:val="a0"/>
    <w:link w:val="a4"/>
    <w:uiPriority w:val="99"/>
    <w:rsid w:val="007103F9"/>
    <w:rPr>
      <w:sz w:val="18"/>
      <w:szCs w:val="18"/>
    </w:rPr>
  </w:style>
  <w:style w:type="paragraph" w:customStyle="1" w:styleId="CharChar3CharCharCharChar">
    <w:name w:val="Char Char3 Char Char Char Char"/>
    <w:basedOn w:val="a"/>
    <w:rsid w:val="007103F9"/>
    <w:rPr>
      <w:rFonts w:eastAsia="宋体"/>
      <w:szCs w:val="24"/>
    </w:rPr>
  </w:style>
  <w:style w:type="paragraph" w:customStyle="1" w:styleId="a5">
    <w:name w:val="封面表格文本"/>
    <w:basedOn w:val="a"/>
    <w:rsid w:val="00214C8A"/>
    <w:pPr>
      <w:keepNext/>
      <w:autoSpaceDE w:val="0"/>
      <w:autoSpaceDN w:val="0"/>
      <w:adjustRightInd w:val="0"/>
      <w:jc w:val="center"/>
    </w:pPr>
    <w:rPr>
      <w:rFonts w:ascii="Arial" w:eastAsia="宋体" w:hAnsi="Arial"/>
      <w:kern w:val="0"/>
    </w:rPr>
  </w:style>
  <w:style w:type="paragraph" w:customStyle="1" w:styleId="a6">
    <w:name w:val="封面文档标题"/>
    <w:basedOn w:val="a"/>
    <w:rsid w:val="00214C8A"/>
    <w:pPr>
      <w:keepNext/>
      <w:autoSpaceDE w:val="0"/>
      <w:autoSpaceDN w:val="0"/>
      <w:adjustRightInd w:val="0"/>
      <w:spacing w:line="360" w:lineRule="auto"/>
      <w:jc w:val="center"/>
    </w:pPr>
    <w:rPr>
      <w:rFonts w:ascii="Arial" w:eastAsia="黑体" w:hAnsi="Arial"/>
      <w:bCs/>
      <w:kern w:val="0"/>
      <w:sz w:val="44"/>
      <w:szCs w:val="44"/>
    </w:rPr>
  </w:style>
  <w:style w:type="paragraph" w:customStyle="1" w:styleId="a7">
    <w:name w:val="缺省文本"/>
    <w:basedOn w:val="a"/>
    <w:rsid w:val="00214C8A"/>
    <w:pPr>
      <w:keepNext/>
      <w:autoSpaceDE w:val="0"/>
      <w:autoSpaceDN w:val="0"/>
      <w:adjustRightInd w:val="0"/>
      <w:spacing w:line="360" w:lineRule="auto"/>
      <w:jc w:val="left"/>
    </w:pPr>
    <w:rPr>
      <w:rFonts w:ascii="Arial" w:eastAsia="宋体" w:hAnsi="Arial"/>
      <w:kern w:val="0"/>
    </w:rPr>
  </w:style>
  <w:style w:type="character" w:customStyle="1" w:styleId="1Char">
    <w:name w:val="标题 1 Char"/>
    <w:basedOn w:val="a0"/>
    <w:link w:val="1"/>
    <w:uiPriority w:val="9"/>
    <w:rsid w:val="00807FCF"/>
    <w:rPr>
      <w:rFonts w:ascii="Times New Roman" w:eastAsia="MS Gothic" w:hAnsi="Times New Roman" w:cs="Times New Roman"/>
      <w:b/>
      <w:bCs/>
      <w:kern w:val="44"/>
      <w:sz w:val="44"/>
      <w:szCs w:val="44"/>
    </w:rPr>
  </w:style>
  <w:style w:type="paragraph" w:styleId="TOC">
    <w:name w:val="TOC Heading"/>
    <w:basedOn w:val="1"/>
    <w:next w:val="a"/>
    <w:uiPriority w:val="39"/>
    <w:unhideWhenUsed/>
    <w:qFormat/>
    <w:rsid w:val="00807FCF"/>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3">
    <w:name w:val="toc 3"/>
    <w:basedOn w:val="a"/>
    <w:next w:val="a"/>
    <w:autoRedefine/>
    <w:uiPriority w:val="39"/>
    <w:unhideWhenUsed/>
    <w:rsid w:val="00807FCF"/>
    <w:pPr>
      <w:ind w:leftChars="400" w:left="840"/>
    </w:pPr>
  </w:style>
  <w:style w:type="character" w:styleId="a8">
    <w:name w:val="Hyperlink"/>
    <w:basedOn w:val="a0"/>
    <w:uiPriority w:val="99"/>
    <w:unhideWhenUsed/>
    <w:rsid w:val="00807FCF"/>
    <w:rPr>
      <w:color w:val="0000FF" w:themeColor="hyperlink"/>
      <w:u w:val="single"/>
    </w:rPr>
  </w:style>
  <w:style w:type="paragraph" w:styleId="10">
    <w:name w:val="toc 1"/>
    <w:basedOn w:val="a"/>
    <w:next w:val="a"/>
    <w:autoRedefine/>
    <w:uiPriority w:val="39"/>
    <w:unhideWhenUsed/>
    <w:rsid w:val="00C77079"/>
  </w:style>
  <w:style w:type="paragraph" w:styleId="2">
    <w:name w:val="toc 2"/>
    <w:basedOn w:val="a"/>
    <w:next w:val="a"/>
    <w:autoRedefine/>
    <w:uiPriority w:val="39"/>
    <w:unhideWhenUsed/>
    <w:rsid w:val="00C77079"/>
    <w:pPr>
      <w:ind w:leftChars="200" w:left="420"/>
    </w:pPr>
  </w:style>
  <w:style w:type="paragraph" w:styleId="a9">
    <w:name w:val="Body Text"/>
    <w:basedOn w:val="a"/>
    <w:link w:val="Char1"/>
    <w:uiPriority w:val="99"/>
    <w:semiHidden/>
    <w:unhideWhenUsed/>
    <w:rsid w:val="00BE6D3D"/>
    <w:pPr>
      <w:spacing w:after="120"/>
    </w:pPr>
  </w:style>
  <w:style w:type="character" w:customStyle="1" w:styleId="Char1">
    <w:name w:val="正文文本 Char"/>
    <w:basedOn w:val="a0"/>
    <w:link w:val="a9"/>
    <w:uiPriority w:val="99"/>
    <w:semiHidden/>
    <w:rsid w:val="00BE6D3D"/>
    <w:rPr>
      <w:rFonts w:ascii="Times New Roman" w:eastAsia="MS Gothic" w:hAnsi="Times New Roman" w:cs="Times New Roman"/>
      <w:szCs w:val="21"/>
    </w:rPr>
  </w:style>
  <w:style w:type="paragraph" w:styleId="aa">
    <w:name w:val="Body Text First Indent"/>
    <w:basedOn w:val="a"/>
    <w:link w:val="Char2"/>
    <w:rsid w:val="00BE6D3D"/>
    <w:pPr>
      <w:keepNext/>
      <w:autoSpaceDE w:val="0"/>
      <w:autoSpaceDN w:val="0"/>
      <w:adjustRightInd w:val="0"/>
      <w:spacing w:line="360" w:lineRule="auto"/>
      <w:ind w:firstLineChars="200" w:firstLine="420"/>
    </w:pPr>
    <w:rPr>
      <w:rFonts w:ascii="Arial" w:eastAsia="宋体" w:hAnsi="Arial"/>
      <w:kern w:val="0"/>
    </w:rPr>
  </w:style>
  <w:style w:type="character" w:customStyle="1" w:styleId="Char2">
    <w:name w:val="正文首行缩进 Char"/>
    <w:basedOn w:val="Char1"/>
    <w:link w:val="aa"/>
    <w:rsid w:val="00BE6D3D"/>
    <w:rPr>
      <w:rFonts w:ascii="Arial" w:eastAsia="宋体" w:hAnsi="Arial" w:cs="Times New Roman"/>
      <w:kern w:val="0"/>
      <w:szCs w:val="21"/>
    </w:rPr>
  </w:style>
  <w:style w:type="paragraph" w:styleId="ab">
    <w:name w:val="List Paragraph"/>
    <w:basedOn w:val="a"/>
    <w:uiPriority w:val="34"/>
    <w:qFormat/>
    <w:rsid w:val="00AA098E"/>
    <w:pPr>
      <w:ind w:firstLineChars="200" w:firstLine="420"/>
    </w:pPr>
  </w:style>
  <w:style w:type="table" w:styleId="ac">
    <w:name w:val="Table Grid"/>
    <w:basedOn w:val="a1"/>
    <w:uiPriority w:val="59"/>
    <w:rsid w:val="006A07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Book Title"/>
    <w:basedOn w:val="a0"/>
    <w:uiPriority w:val="33"/>
    <w:qFormat/>
    <w:rsid w:val="00FA72DF"/>
    <w:rPr>
      <w:b/>
      <w:bCs/>
      <w:i/>
      <w:iCs/>
      <w:spacing w:val="5"/>
    </w:rPr>
  </w:style>
  <w:style w:type="paragraph" w:styleId="ae">
    <w:name w:val="caption"/>
    <w:basedOn w:val="a"/>
    <w:next w:val="a"/>
    <w:uiPriority w:val="35"/>
    <w:unhideWhenUsed/>
    <w:qFormat/>
    <w:rsid w:val="00B116F9"/>
    <w:rPr>
      <w:rFonts w:asciiTheme="majorHAnsi" w:eastAsia="黑体" w:hAnsiTheme="majorHAnsi" w:cstheme="majorBidi"/>
      <w:sz w:val="20"/>
      <w:szCs w:val="20"/>
    </w:rPr>
  </w:style>
  <w:style w:type="paragraph" w:styleId="af">
    <w:name w:val="Revision"/>
    <w:hidden/>
    <w:uiPriority w:val="99"/>
    <w:semiHidden/>
    <w:rsid w:val="009438D5"/>
    <w:rPr>
      <w:rFonts w:ascii="Times New Roman" w:eastAsia="MS Gothic" w:hAnsi="Times New Roman" w:cs="Times New Roman"/>
      <w:szCs w:val="21"/>
    </w:rPr>
  </w:style>
  <w:style w:type="character" w:styleId="af0">
    <w:name w:val="annotation reference"/>
    <w:basedOn w:val="a0"/>
    <w:uiPriority w:val="99"/>
    <w:semiHidden/>
    <w:unhideWhenUsed/>
    <w:rsid w:val="00DF0CAF"/>
    <w:rPr>
      <w:sz w:val="21"/>
      <w:szCs w:val="21"/>
    </w:rPr>
  </w:style>
  <w:style w:type="paragraph" w:styleId="af1">
    <w:name w:val="annotation text"/>
    <w:basedOn w:val="a"/>
    <w:link w:val="Char3"/>
    <w:uiPriority w:val="99"/>
    <w:unhideWhenUsed/>
    <w:rsid w:val="00DF0CAF"/>
    <w:pPr>
      <w:jc w:val="left"/>
    </w:pPr>
  </w:style>
  <w:style w:type="character" w:customStyle="1" w:styleId="Char3">
    <w:name w:val="批注文字 Char"/>
    <w:basedOn w:val="a0"/>
    <w:link w:val="af1"/>
    <w:uiPriority w:val="99"/>
    <w:rsid w:val="00DF0CAF"/>
    <w:rPr>
      <w:rFonts w:ascii="Times New Roman" w:eastAsia="MS Gothic" w:hAnsi="Times New Roman" w:cs="Times New Roman"/>
      <w:szCs w:val="21"/>
    </w:rPr>
  </w:style>
  <w:style w:type="paragraph" w:styleId="af2">
    <w:name w:val="annotation subject"/>
    <w:basedOn w:val="af1"/>
    <w:next w:val="af1"/>
    <w:link w:val="Char4"/>
    <w:uiPriority w:val="99"/>
    <w:semiHidden/>
    <w:unhideWhenUsed/>
    <w:rsid w:val="00DF0CAF"/>
    <w:rPr>
      <w:b/>
      <w:bCs/>
    </w:rPr>
  </w:style>
  <w:style w:type="character" w:customStyle="1" w:styleId="Char4">
    <w:name w:val="批注主题 Char"/>
    <w:basedOn w:val="Char3"/>
    <w:link w:val="af2"/>
    <w:uiPriority w:val="99"/>
    <w:semiHidden/>
    <w:rsid w:val="00DF0CAF"/>
    <w:rPr>
      <w:rFonts w:ascii="Times New Roman" w:eastAsia="MS Gothic" w:hAnsi="Times New Roman" w:cs="Times New Roman"/>
      <w:b/>
      <w:bCs/>
      <w:szCs w:val="21"/>
    </w:rPr>
  </w:style>
  <w:style w:type="paragraph" w:styleId="af3">
    <w:name w:val="Balloon Text"/>
    <w:basedOn w:val="a"/>
    <w:link w:val="Char5"/>
    <w:uiPriority w:val="99"/>
    <w:semiHidden/>
    <w:unhideWhenUsed/>
    <w:rsid w:val="00DF0CAF"/>
    <w:rPr>
      <w:sz w:val="18"/>
      <w:szCs w:val="18"/>
    </w:rPr>
  </w:style>
  <w:style w:type="character" w:customStyle="1" w:styleId="Char5">
    <w:name w:val="批注框文本 Char"/>
    <w:basedOn w:val="a0"/>
    <w:link w:val="af3"/>
    <w:uiPriority w:val="99"/>
    <w:semiHidden/>
    <w:rsid w:val="00DF0CAF"/>
    <w:rPr>
      <w:rFonts w:ascii="Times New Roman" w:eastAsia="MS Gothic" w:hAnsi="Times New Roman" w:cs="Times New Roman"/>
      <w:sz w:val="18"/>
      <w:szCs w:val="18"/>
    </w:rPr>
  </w:style>
  <w:style w:type="paragraph" w:styleId="af4">
    <w:name w:val="Document Map"/>
    <w:basedOn w:val="a"/>
    <w:link w:val="Char6"/>
    <w:uiPriority w:val="99"/>
    <w:semiHidden/>
    <w:unhideWhenUsed/>
    <w:rsid w:val="005C490F"/>
    <w:rPr>
      <w:rFonts w:ascii="宋体" w:eastAsia="宋体"/>
      <w:sz w:val="24"/>
      <w:szCs w:val="24"/>
    </w:rPr>
  </w:style>
  <w:style w:type="character" w:customStyle="1" w:styleId="Char6">
    <w:name w:val="文档结构图 Char"/>
    <w:basedOn w:val="a0"/>
    <w:link w:val="af4"/>
    <w:uiPriority w:val="99"/>
    <w:semiHidden/>
    <w:rsid w:val="005C490F"/>
    <w:rPr>
      <w:rFonts w:ascii="宋体"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26309414">
      <w:bodyDiv w:val="1"/>
      <w:marLeft w:val="0"/>
      <w:marRight w:val="0"/>
      <w:marTop w:val="0"/>
      <w:marBottom w:val="0"/>
      <w:divBdr>
        <w:top w:val="none" w:sz="0" w:space="0" w:color="auto"/>
        <w:left w:val="none" w:sz="0" w:space="0" w:color="auto"/>
        <w:bottom w:val="none" w:sz="0" w:space="0" w:color="auto"/>
        <w:right w:val="none" w:sz="0" w:space="0" w:color="auto"/>
      </w:divBdr>
    </w:div>
    <w:div w:id="631710823">
      <w:bodyDiv w:val="1"/>
      <w:marLeft w:val="0"/>
      <w:marRight w:val="0"/>
      <w:marTop w:val="0"/>
      <w:marBottom w:val="0"/>
      <w:divBdr>
        <w:top w:val="none" w:sz="0" w:space="0" w:color="auto"/>
        <w:left w:val="none" w:sz="0" w:space="0" w:color="auto"/>
        <w:bottom w:val="none" w:sz="0" w:space="0" w:color="auto"/>
        <w:right w:val="none" w:sz="0" w:space="0" w:color="auto"/>
      </w:divBdr>
    </w:div>
    <w:div w:id="1437558308">
      <w:bodyDiv w:val="1"/>
      <w:marLeft w:val="0"/>
      <w:marRight w:val="0"/>
      <w:marTop w:val="0"/>
      <w:marBottom w:val="0"/>
      <w:divBdr>
        <w:top w:val="none" w:sz="0" w:space="0" w:color="auto"/>
        <w:left w:val="none" w:sz="0" w:space="0" w:color="auto"/>
        <w:bottom w:val="none" w:sz="0" w:space="0" w:color="auto"/>
        <w:right w:val="none" w:sz="0" w:space="0" w:color="auto"/>
      </w:divBdr>
    </w:div>
    <w:div w:id="20942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comments" Target="comments.xml"/><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package" Target="embeddings/Microsoft_Office_PowerPoint____2.sldx"/><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package" Target="embeddings/Microsoft_Office_PowerPoint____1.sldx"/><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microsoft.com/office/2011/relationships/commentsExtended" Target="commentsExtended.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7F833-96E6-294B-B69D-C1F86A1E4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4307</Words>
  <Characters>24551</Characters>
  <Application>Microsoft Office Word</Application>
  <DocSecurity>0</DocSecurity>
  <Lines>204</Lines>
  <Paragraphs>57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28801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dc:creator>
  <cp:keywords/>
  <dc:description/>
  <cp:lastModifiedBy>luo.yk</cp:lastModifiedBy>
  <cp:revision>5</cp:revision>
  <dcterms:created xsi:type="dcterms:W3CDTF">2015-11-12T13:40:00Z</dcterms:created>
  <dcterms:modified xsi:type="dcterms:W3CDTF">2015-11-18T02:11:00Z</dcterms:modified>
</cp:coreProperties>
</file>